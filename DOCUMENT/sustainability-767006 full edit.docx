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9"/>
        <w:rPr>
          <w:rFonts w:eastAsia="PMingLiU"/>
          <w:color w:val="000000" w:themeColor="text1"/>
          <w:lang w:eastAsia="zh-TW"/>
          <w14:textFill>
            <w14:solidFill>
              <w14:schemeClr w14:val="tx1"/>
            </w14:solidFill>
          </w14:textFill>
        </w:rPr>
      </w:pPr>
      <w:r>
        <w:rPr>
          <w:rFonts w:hint="eastAsia" w:eastAsia="PMingLiU"/>
          <w:color w:val="000000" w:themeColor="text1"/>
          <w:lang w:eastAsia="zh-TW"/>
          <w14:textFill>
            <w14:solidFill>
              <w14:schemeClr w14:val="tx1"/>
            </w14:solidFill>
          </w14:textFill>
        </w:rPr>
        <w:t>Article</w:t>
      </w:r>
    </w:p>
    <w:p>
      <w:pPr>
        <w:pStyle w:val="21"/>
        <w:spacing w:line="240" w:lineRule="atLeast"/>
        <w:rPr>
          <w:rFonts w:eastAsia="PMingLiU"/>
          <w:color w:val="000000" w:themeColor="text1"/>
          <w14:textFill>
            <w14:solidFill>
              <w14:schemeClr w14:val="tx1"/>
            </w14:solidFill>
          </w14:textFill>
        </w:rPr>
      </w:pPr>
      <w:r>
        <w:rPr>
          <w:rFonts w:eastAsia="PMingLiU"/>
          <w:color w:val="000000" w:themeColor="text1"/>
          <w14:textFill>
            <w14:solidFill>
              <w14:schemeClr w14:val="tx1"/>
            </w14:solidFill>
          </w14:textFill>
        </w:rPr>
        <w:t>Development of a Chinese</w:t>
      </w:r>
      <w:r>
        <w:rPr>
          <w:rFonts w:hint="default" w:eastAsia="PMingLiU"/>
          <w:color w:val="000000" w:themeColor="text1"/>
          <w:lang w:val="en-US"/>
          <w14:textFill>
            <w14:solidFill>
              <w14:schemeClr w14:val="tx1"/>
            </w14:solidFill>
          </w14:textFill>
        </w:rPr>
        <w:t xml:space="preserve"> </w:t>
      </w:r>
      <w:r>
        <w:rPr>
          <w:rFonts w:eastAsia="PMingLiU"/>
          <w:color w:val="FF0000"/>
          <w:highlight w:val="yellow"/>
        </w:rPr>
        <w:t>Chess</w:t>
      </w:r>
      <w:r>
        <w:rPr>
          <w:rFonts w:eastAsia="PMingLiU"/>
          <w:color w:val="000000" w:themeColor="text1"/>
          <w14:textFill>
            <w14:solidFill>
              <w14:schemeClr w14:val="tx1"/>
            </w14:solidFill>
          </w14:textFill>
        </w:rPr>
        <w:t xml:space="preserve"> Robotic System for the Elderly Using Convolutional Neural Network</w:t>
      </w:r>
    </w:p>
    <w:p>
      <w:pPr>
        <w:pStyle w:val="22"/>
        <w:rPr>
          <w:rFonts w:eastAsia="PMingLiU"/>
          <w:color w:val="000000" w:themeColor="text1"/>
          <w14:textFill>
            <w14:solidFill>
              <w14:schemeClr w14:val="tx1"/>
            </w14:solidFill>
          </w14:textFill>
        </w:rPr>
      </w:pPr>
      <w:commentRangeStart w:id="0"/>
      <w:r>
        <w:rPr>
          <w:rFonts w:hint="eastAsia" w:eastAsia="PMingLiU"/>
          <w:color w:val="000000" w:themeColor="text1"/>
          <w:highlight w:val="yellow"/>
          <w14:textFill>
            <w14:solidFill>
              <w14:schemeClr w14:val="tx1"/>
            </w14:solidFill>
          </w14:textFill>
        </w:rPr>
        <w:t>Pei</w:t>
      </w:r>
      <w:r>
        <w:rPr>
          <w:rFonts w:eastAsia="PMingLiU"/>
          <w:color w:val="000000" w:themeColor="text1"/>
          <w:highlight w:val="yellow"/>
          <w14:textFill>
            <w14:solidFill>
              <w14:schemeClr w14:val="tx1"/>
            </w14:solidFill>
          </w14:textFill>
        </w:rPr>
        <w:t>-</w:t>
      </w:r>
      <w:r>
        <w:rPr>
          <w:rFonts w:hint="eastAsia" w:eastAsia="PMingLiU"/>
          <w:color w:val="000000" w:themeColor="text1"/>
          <w:highlight w:val="yellow"/>
          <w14:textFill>
            <w14:solidFill>
              <w14:schemeClr w14:val="tx1"/>
            </w14:solidFill>
          </w14:textFill>
        </w:rPr>
        <w:t>Jarn</w:t>
      </w:r>
      <w:r>
        <w:rPr>
          <w:rFonts w:eastAsia="PMingLiU"/>
          <w:color w:val="000000" w:themeColor="text1"/>
          <w:highlight w:val="yellow"/>
          <w14:textFill>
            <w14:solidFill>
              <w14:schemeClr w14:val="tx1"/>
            </w14:solidFill>
          </w14:textFill>
        </w:rPr>
        <w:t xml:space="preserve"> </w:t>
      </w:r>
      <w:r>
        <w:rPr>
          <w:rFonts w:hint="eastAsia" w:eastAsia="PMingLiU"/>
          <w:color w:val="000000" w:themeColor="text1"/>
          <w:highlight w:val="yellow"/>
          <w14:textFill>
            <w14:solidFill>
              <w14:schemeClr w14:val="tx1"/>
            </w14:solidFill>
          </w14:textFill>
        </w:rPr>
        <w:t>Chen</w:t>
      </w:r>
      <w:r>
        <w:rPr>
          <w:rFonts w:eastAsia="PMingLiU"/>
          <w:color w:val="000000" w:themeColor="text1"/>
          <w:highlight w:val="yellow"/>
          <w14:textFill>
            <w14:solidFill>
              <w14:schemeClr w14:val="tx1"/>
            </w14:solidFill>
          </w14:textFill>
        </w:rPr>
        <w:t>,</w:t>
      </w:r>
      <w:commentRangeEnd w:id="0"/>
      <w:r>
        <w:rPr>
          <w:rStyle w:val="11"/>
          <w:rFonts w:ascii="Times New Roman" w:hAnsi="Times New Roman"/>
          <w:b w:val="0"/>
          <w:color w:val="000000" w:themeColor="text1"/>
          <w:lang w:bidi="ar-SA"/>
          <w14:textFill>
            <w14:solidFill>
              <w14:schemeClr w14:val="tx1"/>
            </w14:solidFill>
          </w14:textFill>
        </w:rPr>
        <w:commentReference w:id="0"/>
      </w:r>
      <w:r>
        <w:rPr>
          <w:rFonts w:eastAsia="PMingLiU"/>
          <w:color w:val="000000" w:themeColor="text1"/>
          <w14:textFill>
            <w14:solidFill>
              <w14:schemeClr w14:val="tx1"/>
            </w14:solidFill>
          </w14:textFill>
        </w:rPr>
        <w:t xml:space="preserve"> Szu-Yueh Yang</w:t>
      </w:r>
      <w:r>
        <w:rPr>
          <w:rFonts w:hint="eastAsia" w:eastAsia="PMingLiU"/>
          <w:color w:val="000000" w:themeColor="text1"/>
          <w14:textFill>
            <w14:solidFill>
              <w14:schemeClr w14:val="tx1"/>
            </w14:solidFill>
          </w14:textFill>
        </w:rPr>
        <w:t>,</w:t>
      </w:r>
      <w:r>
        <w:rPr>
          <w:rFonts w:eastAsia="PMingLiU"/>
          <w:color w:val="000000" w:themeColor="text1"/>
          <w14:textFill>
            <w14:solidFill>
              <w14:schemeClr w14:val="tx1"/>
            </w14:solidFill>
          </w14:textFill>
        </w:rPr>
        <w:t xml:space="preserve"> </w:t>
      </w:r>
      <w:r>
        <w:rPr>
          <w:rFonts w:hint="eastAsia" w:eastAsia="PMingLiU"/>
          <w:color w:val="000000" w:themeColor="text1"/>
          <w14:textFill>
            <w14:solidFill>
              <w14:schemeClr w14:val="tx1"/>
            </w14:solidFill>
          </w14:textFill>
        </w:rPr>
        <w:t xml:space="preserve">Chung-Sheng Wang, </w:t>
      </w:r>
      <w:r>
        <w:rPr>
          <w:color w:val="000000" w:themeColor="text1"/>
          <w14:textFill>
            <w14:solidFill>
              <w14:schemeClr w14:val="tx1"/>
            </w14:solidFill>
          </w14:textFill>
        </w:rPr>
        <w:t xml:space="preserve">Muslikhin </w:t>
      </w:r>
      <w:r>
        <w:rPr>
          <w:rStyle w:val="15"/>
          <w:b/>
          <w:color w:val="000000" w:themeColor="text1"/>
          <w14:textFill>
            <w14:solidFill>
              <w14:schemeClr w14:val="tx1"/>
            </w14:solidFill>
          </w14:textFill>
        </w:rPr>
        <w:t>Muslikhin</w:t>
      </w:r>
      <w:r>
        <w:rPr>
          <w:rFonts w:eastAsia="PMingLiU"/>
          <w:color w:val="000000" w:themeColor="text1"/>
          <w14:textFill>
            <w14:solidFill>
              <w14:schemeClr w14:val="tx1"/>
            </w14:solidFill>
          </w14:textFill>
        </w:rPr>
        <w:t xml:space="preserve"> and Ming-Shyan Wang</w:t>
      </w:r>
      <w:r>
        <w:rPr>
          <w:rFonts w:hint="eastAsia" w:eastAsiaTheme="minorEastAsia"/>
          <w:color w:val="000000" w:themeColor="text1"/>
          <w:lang w:eastAsia="zh-TW"/>
          <w14:textFill>
            <w14:solidFill>
              <w14:schemeClr w14:val="tx1"/>
            </w14:solidFill>
          </w14:textFill>
        </w:rPr>
        <w:t xml:space="preserve"> </w:t>
      </w:r>
      <w:r>
        <w:rPr>
          <w:color w:val="000000" w:themeColor="text1"/>
          <w14:textFill>
            <w14:solidFill>
              <w14:schemeClr w14:val="tx1"/>
            </w14:solidFill>
          </w14:textFill>
        </w:rPr>
        <w:t>*</w:t>
      </w:r>
    </w:p>
    <w:p>
      <w:pPr>
        <w:pStyle w:val="25"/>
        <w:ind w:left="113" w:firstLine="0"/>
        <w:rPr>
          <w:rFonts w:eastAsia="SimSun"/>
          <w:color w:val="000000" w:themeColor="text1"/>
          <w:lang w:eastAsia="zh-CN"/>
          <w14:textFill>
            <w14:solidFill>
              <w14:schemeClr w14:val="tx1"/>
            </w14:solidFill>
          </w14:textFill>
        </w:rPr>
      </w:pPr>
      <w:r>
        <w:rPr>
          <w:rFonts w:eastAsia="PMingLiU"/>
          <w:color w:val="000000" w:themeColor="text1"/>
          <w14:textFill>
            <w14:solidFill>
              <w14:schemeClr w14:val="tx1"/>
            </w14:solidFill>
          </w14:textFill>
        </w:rPr>
        <w:t>Department of Electrical Engineering, Southern Taiwan University of Science and Technology, Tainan 710, Taiwan</w:t>
      </w:r>
      <w:r>
        <w:rPr>
          <w:rFonts w:eastAsia="SimSun"/>
          <w:color w:val="000000" w:themeColor="text1"/>
          <w:lang w:eastAsia="zh-CN"/>
          <w14:textFill>
            <w14:solidFill>
              <w14:schemeClr w14:val="tx1"/>
            </w14:solidFill>
          </w14:textFill>
        </w:rPr>
        <w:t xml:space="preserve">; </w:t>
      </w:r>
      <w:r>
        <w:fldChar w:fldCharType="begin"/>
      </w:r>
      <w:r>
        <w:instrText xml:space="preserve"> HYPERLINK "mailto:cpj@stust.edu.tw" </w:instrText>
      </w:r>
      <w:r>
        <w:fldChar w:fldCharType="separate"/>
      </w:r>
      <w:r>
        <w:rPr>
          <w:rStyle w:val="13"/>
          <w:rFonts w:eastAsia="SimSun"/>
          <w:color w:val="000000" w:themeColor="text1"/>
          <w:u w:val="none"/>
          <w:lang w:eastAsia="zh-CN"/>
          <w14:textFill>
            <w14:solidFill>
              <w14:schemeClr w14:val="tx1"/>
            </w14:solidFill>
          </w14:textFill>
        </w:rPr>
        <w:t>cpj@stust.edu.tw</w:t>
      </w:r>
      <w:r>
        <w:rPr>
          <w:rStyle w:val="13"/>
          <w:rFonts w:eastAsia="SimSun"/>
          <w:color w:val="000000" w:themeColor="text1"/>
          <w:u w:val="none"/>
          <w:lang w:eastAsia="zh-CN"/>
          <w14:textFill>
            <w14:solidFill>
              <w14:schemeClr w14:val="tx1"/>
            </w14:solidFill>
          </w14:textFill>
        </w:rPr>
        <w:fldChar w:fldCharType="end"/>
      </w:r>
      <w:r>
        <w:rPr>
          <w:rFonts w:eastAsia="SimSun"/>
          <w:color w:val="000000" w:themeColor="text1"/>
          <w:lang w:eastAsia="zh-CN"/>
          <w14:textFill>
            <w14:solidFill>
              <w14:schemeClr w14:val="tx1"/>
            </w14:solidFill>
          </w14:textFill>
        </w:rPr>
        <w:t xml:space="preserve"> (P.-J.C.); </w:t>
      </w:r>
      <w:r>
        <w:fldChar w:fldCharType="begin"/>
      </w:r>
      <w:r>
        <w:instrText xml:space="preserve"> HYPERLINK "mailto:Da720201@stust.edu.tw" </w:instrText>
      </w:r>
      <w:r>
        <w:fldChar w:fldCharType="separate"/>
      </w:r>
      <w:r>
        <w:rPr>
          <w:rStyle w:val="13"/>
          <w:rFonts w:eastAsia="SimSun"/>
          <w:color w:val="000000" w:themeColor="text1"/>
          <w:u w:val="none"/>
          <w:lang w:eastAsia="zh-CN"/>
          <w14:textFill>
            <w14:solidFill>
              <w14:schemeClr w14:val="tx1"/>
            </w14:solidFill>
          </w14:textFill>
        </w:rPr>
        <w:t>Da720201@stust.edu.tw</w:t>
      </w:r>
      <w:r>
        <w:rPr>
          <w:rStyle w:val="13"/>
          <w:rFonts w:eastAsia="SimSun"/>
          <w:color w:val="000000" w:themeColor="text1"/>
          <w:u w:val="none"/>
          <w:lang w:eastAsia="zh-CN"/>
          <w14:textFill>
            <w14:solidFill>
              <w14:schemeClr w14:val="tx1"/>
            </w14:solidFill>
          </w14:textFill>
        </w:rPr>
        <w:fldChar w:fldCharType="end"/>
      </w:r>
      <w:r>
        <w:rPr>
          <w:rFonts w:eastAsia="SimSun"/>
          <w:color w:val="000000" w:themeColor="text1"/>
          <w:lang w:eastAsia="zh-CN"/>
          <w14:textFill>
            <w14:solidFill>
              <w14:schemeClr w14:val="tx1"/>
            </w14:solidFill>
          </w14:textFill>
        </w:rPr>
        <w:t xml:space="preserve"> (S.-Y.Y.); </w:t>
      </w:r>
      <w:r>
        <w:fldChar w:fldCharType="begin"/>
      </w:r>
      <w:r>
        <w:instrText xml:space="preserve"> HYPERLINK "mailto:ma620112@stust.edu.tw" </w:instrText>
      </w:r>
      <w:r>
        <w:fldChar w:fldCharType="separate"/>
      </w:r>
      <w:r>
        <w:rPr>
          <w:rStyle w:val="13"/>
          <w:rFonts w:eastAsia="SimSun"/>
          <w:color w:val="000000" w:themeColor="text1"/>
          <w:u w:val="none"/>
          <w:lang w:eastAsia="zh-CN"/>
          <w14:textFill>
            <w14:solidFill>
              <w14:schemeClr w14:val="tx1"/>
            </w14:solidFill>
          </w14:textFill>
        </w:rPr>
        <w:t>ma620112@stust.edu.tw</w:t>
      </w:r>
      <w:r>
        <w:rPr>
          <w:rStyle w:val="13"/>
          <w:rFonts w:eastAsia="SimSun"/>
          <w:color w:val="000000" w:themeColor="text1"/>
          <w:u w:val="none"/>
          <w:lang w:eastAsia="zh-CN"/>
          <w14:textFill>
            <w14:solidFill>
              <w14:schemeClr w14:val="tx1"/>
            </w14:solidFill>
          </w14:textFill>
        </w:rPr>
        <w:fldChar w:fldCharType="end"/>
      </w:r>
      <w:r>
        <w:rPr>
          <w:rFonts w:eastAsia="SimSun"/>
          <w:color w:val="000000" w:themeColor="text1"/>
          <w:lang w:eastAsia="zh-CN"/>
          <w14:textFill>
            <w14:solidFill>
              <w14:schemeClr w14:val="tx1"/>
            </w14:solidFill>
          </w14:textFill>
        </w:rPr>
        <w:t xml:space="preserve"> (C.-S.W.); </w:t>
      </w:r>
      <w:r>
        <w:fldChar w:fldCharType="begin"/>
      </w:r>
      <w:r>
        <w:instrText xml:space="preserve"> HYPERLINK "mailto:muslikhin@uny.ac.id" </w:instrText>
      </w:r>
      <w:r>
        <w:fldChar w:fldCharType="separate"/>
      </w:r>
      <w:r>
        <w:rPr>
          <w:rStyle w:val="13"/>
          <w:rFonts w:eastAsia="SimSun"/>
          <w:color w:val="000000" w:themeColor="text1"/>
          <w:u w:val="none"/>
          <w:lang w:eastAsia="zh-CN"/>
          <w14:textFill>
            <w14:solidFill>
              <w14:schemeClr w14:val="tx1"/>
            </w14:solidFill>
          </w14:textFill>
        </w:rPr>
        <w:t>muslikhin@uny.ac.id</w:t>
      </w:r>
      <w:r>
        <w:rPr>
          <w:rStyle w:val="13"/>
          <w:rFonts w:eastAsia="SimSun"/>
          <w:color w:val="000000" w:themeColor="text1"/>
          <w:u w:val="none"/>
          <w:lang w:eastAsia="zh-CN"/>
          <w14:textFill>
            <w14:solidFill>
              <w14:schemeClr w14:val="tx1"/>
            </w14:solidFill>
          </w14:textFill>
        </w:rPr>
        <w:fldChar w:fldCharType="end"/>
      </w:r>
      <w:r>
        <w:rPr>
          <w:rFonts w:eastAsia="SimSun"/>
          <w:color w:val="000000" w:themeColor="text1"/>
          <w:lang w:eastAsia="zh-CN"/>
          <w14:textFill>
            <w14:solidFill>
              <w14:schemeClr w14:val="tx1"/>
            </w14:solidFill>
          </w14:textFill>
        </w:rPr>
        <w:t xml:space="preserve"> (M.M.)</w:t>
      </w:r>
    </w:p>
    <w:p>
      <w:pPr>
        <w:pStyle w:val="25"/>
        <w:rPr>
          <w:color w:val="000000" w:themeColor="text1"/>
          <w14:textFill>
            <w14:solidFill>
              <w14:schemeClr w14:val="tx1"/>
            </w14:solidFill>
          </w14:textFill>
        </w:rPr>
      </w:pPr>
      <w:r>
        <w:rPr>
          <w:b/>
          <w:color w:val="000000" w:themeColor="text1"/>
          <w14:textFill>
            <w14:solidFill>
              <w14:schemeClr w14:val="tx1"/>
            </w14:solidFill>
          </w14:textFill>
        </w:rPr>
        <w:t>*</w:t>
      </w:r>
      <w:r>
        <w:rPr>
          <w:color w:val="000000" w:themeColor="text1"/>
          <w14:textFill>
            <w14:solidFill>
              <w14:schemeClr w14:val="tx1"/>
            </w14:solidFill>
          </w14:textFill>
        </w:rPr>
        <w:tab/>
      </w:r>
      <w:r>
        <w:rPr>
          <w:color w:val="000000" w:themeColor="text1"/>
          <w14:textFill>
            <w14:solidFill>
              <w14:schemeClr w14:val="tx1"/>
            </w14:solidFill>
          </w14:textFill>
        </w:rPr>
        <w:t xml:space="preserve">Correspondence: </w:t>
      </w:r>
      <w:r>
        <w:fldChar w:fldCharType="begin"/>
      </w:r>
      <w:r>
        <w:instrText xml:space="preserve"> HYPERLINK "mailto:mswang@stust.edu.tw" </w:instrText>
      </w:r>
      <w:r>
        <w:fldChar w:fldCharType="separate"/>
      </w:r>
      <w:r>
        <w:rPr>
          <w:rStyle w:val="13"/>
          <w:rFonts w:eastAsia="PMingLiU"/>
          <w:color w:val="000000" w:themeColor="text1"/>
          <w:u w:val="none"/>
          <w14:textFill>
            <w14:solidFill>
              <w14:schemeClr w14:val="tx1"/>
            </w14:solidFill>
          </w14:textFill>
        </w:rPr>
        <w:t>mswang@stust.edu.tw</w:t>
      </w:r>
      <w:r>
        <w:rPr>
          <w:rStyle w:val="13"/>
          <w:rFonts w:eastAsia="PMingLiU"/>
          <w:color w:val="000000" w:themeColor="text1"/>
          <w:u w:val="none"/>
          <w14:textFill>
            <w14:solidFill>
              <w14:schemeClr w14:val="tx1"/>
            </w14:solidFill>
          </w14:textFill>
        </w:rPr>
        <w:fldChar w:fldCharType="end"/>
      </w:r>
    </w:p>
    <w:p>
      <w:pPr>
        <w:pStyle w:val="23"/>
        <w:rPr>
          <w:rFonts w:eastAsia="PMingLiU"/>
          <w:color w:val="000000" w:themeColor="text1"/>
          <w14:textFill>
            <w14:solidFill>
              <w14:schemeClr w14:val="tx1"/>
            </w14:solidFill>
          </w14:textFill>
        </w:rPr>
      </w:pPr>
      <w:r>
        <w:rPr>
          <w:rFonts w:eastAsia="PMingLiU"/>
          <w:color w:val="000000" w:themeColor="text1"/>
          <w14:textFill>
            <w14:solidFill>
              <w14:schemeClr w14:val="tx1"/>
            </w14:solidFill>
          </w14:textFill>
        </w:rPr>
        <w:t>Received: date; Accepted: date; Published: date</w:t>
      </w:r>
    </w:p>
    <w:p>
      <w:pPr>
        <w:pStyle w:val="26"/>
        <w:rPr>
          <w:rFonts w:eastAsiaTheme="minorEastAsia"/>
          <w:color w:val="000000" w:themeColor="text1"/>
          <w:lang w:eastAsia="zh-TW"/>
          <w14:textFill>
            <w14:solidFill>
              <w14:schemeClr w14:val="tx1"/>
            </w14:solidFill>
          </w14:textFill>
        </w:rPr>
      </w:pPr>
      <w:r>
        <w:rPr>
          <w:b/>
          <w:color w:val="000000" w:themeColor="text1"/>
          <w14:textFill>
            <w14:solidFill>
              <w14:schemeClr w14:val="tx1"/>
            </w14:solidFill>
          </w14:textFill>
        </w:rPr>
        <w:t xml:space="preserve">Abstract: </w:t>
      </w:r>
      <w:r>
        <w:rPr>
          <w:color w:val="000000" w:themeColor="text1"/>
          <w14:textFill>
            <w14:solidFill>
              <w14:schemeClr w14:val="tx1"/>
            </w14:solidFill>
          </w14:textFill>
        </w:rPr>
        <w:t>According to the data from Alzheimer’s Disease International (ADI) in 2018, it is estimated that 10 million new dementia patients will be added worldwide</w:t>
      </w:r>
      <w:ins w:id="0" w:author="B" w:date="2020-05-08T11:17:00Z">
        <w:r>
          <w:rPr>
            <w:color w:val="000000" w:themeColor="text1"/>
            <w14:textFill>
              <w14:solidFill>
                <w14:schemeClr w14:val="tx1"/>
              </w14:solidFill>
            </w14:textFill>
          </w:rPr>
          <w:t>,</w:t>
        </w:r>
      </w:ins>
      <w:r>
        <w:rPr>
          <w:color w:val="000000" w:themeColor="text1"/>
          <w14:textFill>
            <w14:solidFill>
              <w14:schemeClr w14:val="tx1"/>
            </w14:solidFill>
          </w14:textFill>
        </w:rPr>
        <w:t xml:space="preserve"> and the global dementia population is estimated to be 50 million. Due to a decline </w:t>
      </w:r>
      <w:r>
        <w:rPr>
          <w:rFonts w:eastAsiaTheme="minorEastAsia"/>
          <w:color w:val="000000" w:themeColor="text1"/>
          <w:lang w:eastAsia="zh-TW"/>
          <w14:textFill>
            <w14:solidFill>
              <w14:schemeClr w14:val="tx1"/>
            </w14:solidFill>
          </w14:textFill>
        </w:rPr>
        <w:t>in</w:t>
      </w:r>
      <w:r>
        <w:rPr>
          <w:rFonts w:hint="eastAsia" w:eastAsiaTheme="minorEastAsia"/>
          <w:color w:val="000000" w:themeColor="text1"/>
          <w:lang w:eastAsia="zh-TW"/>
          <w14:textFill>
            <w14:solidFill>
              <w14:schemeClr w14:val="tx1"/>
            </w14:solidFill>
          </w14:textFill>
        </w:rPr>
        <w:t xml:space="preserve"> </w:t>
      </w:r>
      <w:ins w:id="1" w:author="B" w:date="2020-05-08T14:58:00Z">
        <w:r>
          <w:rPr>
            <w:rFonts w:eastAsiaTheme="minorEastAsia"/>
            <w:color w:val="000000" w:themeColor="text1"/>
            <w:lang w:val="pt-BR" w:eastAsia="zh-TW"/>
            <w14:textFill>
              <w14:solidFill>
                <w14:schemeClr w14:val="tx1"/>
              </w14:solidFill>
            </w14:textFill>
          </w:rPr>
          <w:t xml:space="preserve">the </w:t>
        </w:r>
      </w:ins>
      <w:r>
        <w:rPr>
          <w:color w:val="000000" w:themeColor="text1"/>
          <w14:textFill>
            <w14:solidFill>
              <w14:schemeClr w14:val="tx1"/>
            </w14:solidFill>
          </w14:textFill>
        </w:rPr>
        <w:t>birth rate and the development and great progress of medical technology, the proportion of elderly people has risen annually in Taiwan.</w:t>
      </w:r>
      <w:r>
        <w:rPr>
          <w:rFonts w:hint="default"/>
          <w:color w:val="000000" w:themeColor="text1"/>
          <w:lang w:val="en-US"/>
          <w14:textFill>
            <w14:solidFill>
              <w14:schemeClr w14:val="tx1"/>
            </w14:solidFill>
          </w14:textFill>
        </w:rPr>
        <w:t xml:space="preserve"> It</w:t>
      </w:r>
      <w:bookmarkStart w:id="44" w:name="_GoBack"/>
      <w:bookmarkEnd w:id="44"/>
      <w:r>
        <w:rPr>
          <w:color w:val="000000" w:themeColor="text1"/>
          <w14:textFill>
            <w14:solidFill>
              <w14:schemeClr w14:val="tx1"/>
            </w14:solidFill>
          </w14:textFill>
        </w:rPr>
        <w:t xml:space="preserve"> has become one of the fastest-growing aged countries in the world. Consequently, problems related to </w:t>
      </w:r>
      <w:r>
        <w:rPr>
          <w:rFonts w:eastAsiaTheme="minorEastAsia"/>
          <w:color w:val="000000" w:themeColor="text1"/>
          <w:lang w:eastAsia="zh-TW"/>
          <w14:textFill>
            <w14:solidFill>
              <w14:schemeClr w14:val="tx1"/>
            </w14:solidFill>
          </w14:textFill>
        </w:rPr>
        <w:t>aging</w:t>
      </w:r>
      <w:r>
        <w:rPr>
          <w:rFonts w:hint="eastAsia" w:eastAsiaTheme="minorEastAsia"/>
          <w:color w:val="000000" w:themeColor="text1"/>
          <w:lang w:eastAsia="zh-TW"/>
          <w14:textFill>
            <w14:solidFill>
              <w14:schemeClr w14:val="tx1"/>
            </w14:solidFill>
          </w14:textFill>
        </w:rPr>
        <w:t xml:space="preserve"> </w:t>
      </w:r>
      <w:r>
        <w:rPr>
          <w:color w:val="000000" w:themeColor="text1"/>
          <w14:textFill>
            <w14:solidFill>
              <w14:schemeClr w14:val="tx1"/>
            </w14:solidFill>
          </w14:textFill>
        </w:rPr>
        <w:t>societies will emerge. Dementia is one of most prevailing aging-related diseases</w:t>
      </w:r>
      <w:ins w:id="2" w:author="B" w:date="2020-05-08T11:19:00Z">
        <w:r>
          <w:rPr>
            <w:color w:val="000000" w:themeColor="text1"/>
            <w14:textFill>
              <w14:solidFill>
                <w14:schemeClr w14:val="tx1"/>
              </w14:solidFill>
            </w14:textFill>
          </w:rPr>
          <w:t xml:space="preserve">, with a </w:t>
        </w:r>
      </w:ins>
      <w:r>
        <w:rPr>
          <w:color w:val="000000" w:themeColor="text1"/>
          <w14:textFill>
            <w14:solidFill>
              <w14:schemeClr w14:val="tx1"/>
            </w14:solidFill>
          </w14:textFill>
        </w:rPr>
        <w:t xml:space="preserve">great influence </w:t>
      </w:r>
      <w:ins w:id="3" w:author="B" w:date="2020-05-08T11:19:00Z">
        <w:r>
          <w:rPr>
            <w:color w:val="000000" w:themeColor="text1"/>
            <w14:textFill>
              <w14:solidFill>
                <w14:schemeClr w14:val="tx1"/>
              </w14:solidFill>
            </w14:textFill>
          </w:rPr>
          <w:t xml:space="preserve">on </w:t>
        </w:r>
      </w:ins>
      <w:r>
        <w:rPr>
          <w:color w:val="000000" w:themeColor="text1"/>
          <w14:textFill>
            <w14:solidFill>
              <w14:schemeClr w14:val="tx1"/>
            </w14:solidFill>
          </w14:textFill>
        </w:rPr>
        <w:t xml:space="preserve">daily </w:t>
      </w:r>
      <w:ins w:id="4" w:author="B" w:date="2020-05-08T11:19:00Z">
        <w:r>
          <w:rPr>
            <w:color w:val="000000" w:themeColor="text1"/>
            <w14:textFill>
              <w14:solidFill>
                <w14:schemeClr w14:val="tx1"/>
              </w14:solidFill>
            </w14:textFill>
          </w:rPr>
          <w:t xml:space="preserve">life </w:t>
        </w:r>
      </w:ins>
      <w:r>
        <w:rPr>
          <w:color w:val="000000" w:themeColor="text1"/>
          <w14:textFill>
            <w14:solidFill>
              <w14:schemeClr w14:val="tx1"/>
            </w14:solidFill>
          </w14:textFill>
        </w:rPr>
        <w:t xml:space="preserve">and </w:t>
      </w:r>
      <w:ins w:id="5" w:author="B" w:date="2020-05-08T11:25:00Z">
        <w:r>
          <w:rPr>
            <w:color w:val="000000" w:themeColor="text1"/>
            <w14:textFill>
              <w14:solidFill>
                <w14:schemeClr w14:val="tx1"/>
              </w14:solidFill>
            </w14:textFill>
          </w:rPr>
          <w:t xml:space="preserve">a great </w:t>
        </w:r>
      </w:ins>
      <w:r>
        <w:rPr>
          <w:color w:val="000000" w:themeColor="text1"/>
          <w14:textFill>
            <w14:solidFill>
              <w14:schemeClr w14:val="tx1"/>
            </w14:solidFill>
          </w14:textFill>
        </w:rPr>
        <w:t>economic burden. Dementia is not a single disease, but a combination of symptoms. There is currently no medicine that can cure dementia</w:t>
      </w:r>
      <w:r>
        <w:rPr>
          <w:rFonts w:hint="eastAsia" w:eastAsiaTheme="minorEastAsia"/>
          <w:color w:val="000000" w:themeColor="text1"/>
          <w:lang w:eastAsia="zh-TW"/>
          <w14:textFill>
            <w14:solidFill>
              <w14:schemeClr w14:val="tx1"/>
            </w14:solidFill>
          </w14:textFill>
        </w:rPr>
        <w:t>.</w:t>
      </w:r>
      <w:r>
        <w:rPr>
          <w:color w:val="000000" w:themeColor="text1"/>
          <w14:textFill>
            <w14:solidFill>
              <w14:schemeClr w14:val="tx1"/>
            </w14:solidFill>
          </w14:textFill>
        </w:rPr>
        <w:t xml:space="preserve"> Finding </w:t>
      </w:r>
      <w:r>
        <w:rPr>
          <w:color w:val="FF0000"/>
          <w:highlight w:val="yellow"/>
        </w:rPr>
        <w:t>preventive measure</w:t>
      </w:r>
      <w:ins w:id="6" w:author="B" w:date="2020-05-08T11:25:00Z">
        <w:r>
          <w:rPr>
            <w:color w:val="FF0000"/>
            <w:highlight w:val="yellow"/>
          </w:rPr>
          <w:t>s</w:t>
        </w:r>
      </w:ins>
      <w:r>
        <w:rPr>
          <w:color w:val="000000" w:themeColor="text1"/>
          <w14:textFill>
            <w14:solidFill>
              <w14:schemeClr w14:val="tx1"/>
            </w14:solidFill>
          </w14:textFill>
        </w:rPr>
        <w:t xml:space="preserve"> for dementia has become a public concern. Older people should actively increase brain</w:t>
      </w:r>
      <w:r>
        <w:rPr>
          <w:rFonts w:hint="eastAsia" w:eastAsiaTheme="minorEastAsia"/>
          <w:color w:val="000000" w:themeColor="text1"/>
          <w:lang w:eastAsia="zh-TW"/>
          <w14:textFill>
            <w14:solidFill>
              <w14:schemeClr w14:val="tx1"/>
            </w14:solidFill>
          </w14:textFill>
        </w:rPr>
        <w:t>-</w:t>
      </w:r>
      <w:r>
        <w:rPr>
          <w:color w:val="000000" w:themeColor="text1"/>
          <w14:textFill>
            <w14:solidFill>
              <w14:schemeClr w14:val="tx1"/>
            </w14:solidFill>
          </w14:textFill>
        </w:rPr>
        <w:t xml:space="preserve">protective factors and reduce risk factors in their lives to reduce the risk of dementia and even prevent the occurrence of dementia. Studies have shown that engaging in mental or creative activities that stimulate brain function has a relative risk reduction of nearly 50%. Elderly people should develop the habit of life-long learning to strengthen effective neural bonds between brain cells and </w:t>
      </w:r>
      <w:ins w:id="7" w:author="B" w:date="2020-05-08T11:31:00Z">
        <w:r>
          <w:rPr>
            <w:color w:val="000000" w:themeColor="text1"/>
            <w14:textFill>
              <w14:solidFill>
                <w14:schemeClr w14:val="tx1"/>
              </w14:solidFill>
            </w14:textFill>
          </w:rPr>
          <w:t>p</w:t>
        </w:r>
      </w:ins>
      <w:r>
        <w:rPr>
          <w:color w:val="000000" w:themeColor="text1"/>
          <w14:textFill>
            <w14:solidFill>
              <w14:schemeClr w14:val="tx1"/>
            </w14:solidFill>
          </w14:textFill>
        </w:rPr>
        <w:t xml:space="preserve">reserve brain cognitive functions. Playing chess is one of </w:t>
      </w:r>
      <w:ins w:id="8" w:author="B" w:date="2020-05-08T11:31:00Z">
        <w:r>
          <w:rPr>
            <w:color w:val="000000" w:themeColor="text1"/>
            <w14:textFill>
              <w14:solidFill>
                <w14:schemeClr w14:val="tx1"/>
              </w14:solidFill>
            </w14:textFill>
          </w:rPr>
          <w:t xml:space="preserve">the </w:t>
        </w:r>
      </w:ins>
      <w:r>
        <w:rPr>
          <w:color w:val="000000" w:themeColor="text1"/>
          <w14:textFill>
            <w14:solidFill>
              <w14:schemeClr w14:val="tx1"/>
            </w14:solidFill>
          </w14:textFill>
        </w:rPr>
        <w:t xml:space="preserve">suggested activities. This paper aimed to develop a </w:t>
      </w:r>
      <w:r>
        <w:rPr>
          <w:rFonts w:hint="default"/>
          <w:color w:val="FF0000"/>
          <w:highlight w:val="yellow"/>
          <w:lang w:val="en-US"/>
        </w:rPr>
        <w:t>C</w:t>
      </w:r>
      <w:r>
        <w:rPr>
          <w:color w:val="FF0000"/>
          <w:highlight w:val="yellow"/>
          <w:lang w:val="en-US"/>
        </w:rPr>
        <w:t>hinese</w:t>
      </w:r>
      <w:r>
        <w:rPr>
          <w:color w:val="000000" w:themeColor="text1"/>
          <w:lang w:val="en-US"/>
          <w14:textFill>
            <w14:solidFill>
              <w14:schemeClr w14:val="tx1"/>
            </w14:solidFill>
          </w14:textFill>
        </w:rPr>
        <w:t xml:space="preserve"> chess robotic system</w:t>
      </w:r>
      <w:r>
        <w:rPr>
          <w:color w:val="000000" w:themeColor="text1"/>
          <w14:textFill>
            <w14:solidFill>
              <w14:schemeClr w14:val="tx1"/>
            </w14:solidFill>
          </w14:textFill>
        </w:rPr>
        <w:t xml:space="preserve"> for the elderly. It mainly uses </w:t>
      </w:r>
      <w:ins w:id="9" w:author="B" w:date="2020-05-08T14:57:00Z">
        <w:r>
          <w:rPr>
            <w:color w:val="000000" w:themeColor="text1"/>
            <w14:textFill>
              <w14:solidFill>
                <w14:schemeClr w14:val="tx1"/>
              </w14:solidFill>
            </w14:textFill>
          </w:rPr>
          <w:t xml:space="preserve">a </w:t>
        </w:r>
      </w:ins>
      <w:r>
        <w:rPr>
          <w:color w:val="000000" w:themeColor="text1"/>
          <w14:textFill>
            <w14:solidFill>
              <w14:schemeClr w14:val="tx1"/>
            </w14:solidFill>
          </w14:textFill>
        </w:rPr>
        <w:t xml:space="preserve">camera to capture the contour of the Chinese chessman, </w:t>
      </w:r>
      <w:r>
        <w:rPr>
          <w:rFonts w:hint="eastAsia"/>
          <w:color w:val="000000" w:themeColor="text1"/>
          <w14:textFill>
            <w14:solidFill>
              <w14:schemeClr w14:val="tx1"/>
            </w14:solidFill>
          </w14:textFill>
        </w:rPr>
        <w:t>recognize</w:t>
      </w:r>
      <w:r>
        <w:rPr>
          <w:color w:val="000000" w:themeColor="text1"/>
          <w14:textFill>
            <w14:solidFill>
              <w14:schemeClr w14:val="tx1"/>
            </w14:solidFill>
          </w14:textFill>
        </w:rPr>
        <w:t>s the character and location of the chessman, and then transmits the</w:t>
      </w:r>
      <w:r>
        <w:rPr>
          <w:rFonts w:hint="eastAsia"/>
          <w:color w:val="000000" w:themeColor="text1"/>
          <w14:textFill>
            <w14:solidFill>
              <w14:schemeClr w14:val="tx1"/>
            </w14:solidFill>
          </w14:textFill>
        </w:rPr>
        <w:t>m</w:t>
      </w:r>
      <w:r>
        <w:rPr>
          <w:color w:val="000000" w:themeColor="text1"/>
          <w14:textFill>
            <w14:solidFill>
              <w14:schemeClr w14:val="tx1"/>
            </w14:solidFill>
          </w14:textFill>
        </w:rPr>
        <w:t xml:space="preserve"> to the robotic arm, which will grab and place the chessman </w:t>
      </w:r>
      <w:ins w:id="10" w:author="B" w:date="2020-05-08T13:41:00Z">
        <w:r>
          <w:rPr>
            <w:color w:val="000000" w:themeColor="text1"/>
            <w14:textFill>
              <w14:solidFill>
                <w14:schemeClr w14:val="tx1"/>
              </w14:solidFill>
            </w14:textFill>
          </w:rPr>
          <w:t xml:space="preserve">in </w:t>
        </w:r>
      </w:ins>
      <w:r>
        <w:rPr>
          <w:color w:val="000000" w:themeColor="text1"/>
          <w14:textFill>
            <w14:solidFill>
              <w14:schemeClr w14:val="tx1"/>
            </w14:solidFill>
          </w14:textFill>
        </w:rPr>
        <w:t>the appropriate position o</w:t>
      </w:r>
      <w:r>
        <w:rPr>
          <w:rFonts w:hint="eastAsia"/>
          <w:color w:val="000000" w:themeColor="text1"/>
          <w14:textFill>
            <w14:solidFill>
              <w14:schemeClr w14:val="tx1"/>
            </w14:solidFill>
          </w14:textFill>
        </w:rPr>
        <w:t>n</w:t>
      </w:r>
      <w:r>
        <w:rPr>
          <w:color w:val="000000" w:themeColor="text1"/>
          <w14:textFill>
            <w14:solidFill>
              <w14:schemeClr w14:val="tx1"/>
            </w14:solidFill>
          </w14:textFill>
        </w:rPr>
        <w:t xml:space="preserve"> the chessboard. The camera image is transmitted to MATLAB for image recognition. The character of the chessman is recognized by convolutional neural networks (CNNs). </w:t>
      </w:r>
      <w:ins w:id="11" w:author="B" w:date="2020-05-08T13:41:00Z">
        <w:r>
          <w:rPr>
            <w:color w:val="000000" w:themeColor="text1"/>
            <w14:textFill>
              <w14:solidFill>
                <w14:schemeClr w14:val="tx1"/>
              </w14:solidFill>
            </w14:textFill>
          </w:rPr>
          <w:t>F</w:t>
        </w:r>
      </w:ins>
      <w:r>
        <w:rPr>
          <w:color w:val="000000" w:themeColor="text1"/>
          <w14:textFill>
            <w14:solidFill>
              <w14:schemeClr w14:val="tx1"/>
            </w14:solidFill>
          </w14:textFill>
        </w:rPr>
        <w:t xml:space="preserve">orward and inverse kinematics </w:t>
      </w:r>
      <w:ins w:id="12" w:author="B" w:date="2020-05-08T13:41:00Z">
        <w:r>
          <w:rPr>
            <w:color w:val="000000" w:themeColor="text1"/>
            <w14:textFill>
              <w14:solidFill>
                <w14:schemeClr w14:val="tx1"/>
              </w14:solidFill>
            </w14:textFill>
          </w:rPr>
          <w:t xml:space="preserve">are </w:t>
        </w:r>
      </w:ins>
      <w:r>
        <w:rPr>
          <w:color w:val="000000" w:themeColor="text1"/>
          <w14:textFill>
            <w14:solidFill>
              <w14:schemeClr w14:val="tx1"/>
            </w14:solidFill>
          </w14:textFill>
        </w:rPr>
        <w:t xml:space="preserve">used to manipulate the robotic arm. Even if the chessmen </w:t>
      </w:r>
      <w:ins w:id="13" w:author="B" w:date="2020-05-08T13:42:00Z">
        <w:r>
          <w:rPr>
            <w:color w:val="000000" w:themeColor="text1"/>
            <w14:textFill>
              <w14:solidFill>
                <w14:schemeClr w14:val="tx1"/>
              </w14:solidFill>
            </w14:textFill>
          </w:rPr>
          <w:t xml:space="preserve">are </w:t>
        </w:r>
      </w:ins>
      <w:r>
        <w:rPr>
          <w:color w:val="000000" w:themeColor="text1"/>
          <w14:textFill>
            <w14:solidFill>
              <w14:schemeClr w14:val="tx1"/>
            </w14:solidFill>
          </w14:textFill>
        </w:rPr>
        <w:t>arbitrarily placed, the experiment showed that the</w:t>
      </w:r>
      <w:ins w:id="14" w:author="B" w:date="2020-05-08T14:57:00Z">
        <w:r>
          <w:rPr>
            <w:color w:val="000000" w:themeColor="text1"/>
            <w14:textFill>
              <w14:solidFill>
                <w14:schemeClr w14:val="tx1"/>
              </w14:solidFill>
            </w14:textFill>
          </w:rPr>
          <w:t>ir</w:t>
        </w:r>
      </w:ins>
      <w:r>
        <w:rPr>
          <w:color w:val="000000" w:themeColor="text1"/>
          <w14:textFill>
            <w14:solidFill>
              <w14:schemeClr w14:val="tx1"/>
            </w14:solidFill>
          </w14:textFill>
        </w:rPr>
        <w:t xml:space="preserve"> coordinates can be found through the camera as long as the</w:t>
      </w:r>
      <w:r>
        <w:rPr>
          <w:rFonts w:hint="eastAsia"/>
          <w:color w:val="000000" w:themeColor="text1"/>
          <w14:textFill>
            <w14:solidFill>
              <w14:schemeClr w14:val="tx1"/>
            </w14:solidFill>
          </w14:textFill>
        </w:rPr>
        <w:t>y are located</w:t>
      </w:r>
      <w:r>
        <w:rPr>
          <w:color w:val="000000" w:themeColor="text1"/>
          <w14:textFill>
            <w14:solidFill>
              <w14:schemeClr w14:val="tx1"/>
            </w14:solidFill>
          </w14:textFill>
        </w:rPr>
        <w:t xml:space="preserve"> within the working scope of the camera and the robotic arm.</w:t>
      </w:r>
      <w:r>
        <w:rPr>
          <w:rFonts w:hint="eastAsia" w:eastAsiaTheme="minorEastAsia"/>
          <w:color w:val="000000" w:themeColor="text1"/>
          <w:lang w:eastAsia="zh-TW"/>
          <w14:textFill>
            <w14:solidFill>
              <w14:schemeClr w14:val="tx1"/>
            </w14:solidFill>
          </w14:textFill>
        </w:rPr>
        <w:t xml:space="preserve"> </w:t>
      </w:r>
      <w:r>
        <w:rPr>
          <w:color w:val="000000" w:themeColor="text1"/>
          <w14:textFill>
            <w14:solidFill>
              <w14:schemeClr w14:val="tx1"/>
            </w14:solidFill>
          </w14:textFill>
        </w:rPr>
        <w:t>For black chessmen, no matter how many degrees the</w:t>
      </w:r>
      <w:ins w:id="15" w:author="B" w:date="2020-05-08T13:45:00Z">
        <w:r>
          <w:rPr>
            <w:color w:val="000000" w:themeColor="text1"/>
            <w14:textFill>
              <w14:solidFill>
                <w14:schemeClr w14:val="tx1"/>
              </w14:solidFill>
            </w14:textFill>
          </w:rPr>
          <w:t>y</w:t>
        </w:r>
      </w:ins>
      <w:r>
        <w:rPr>
          <w:color w:val="000000" w:themeColor="text1"/>
          <w14:textFill>
            <w14:solidFill>
              <w14:schemeClr w14:val="tx1"/>
            </w14:solidFill>
          </w14:textFill>
        </w:rPr>
        <w:t xml:space="preserve"> are rotated, they can be recognized correctly, while the red ones can be recognized 100% within 90° of rotation and 98.7% </w:t>
      </w:r>
      <w:ins w:id="16" w:author="B" w:date="2020-05-08T13:46:00Z">
        <w:r>
          <w:rPr>
            <w:color w:val="000000" w:themeColor="text1"/>
            <w14:textFill>
              <w14:solidFill>
                <w14:schemeClr w14:val="tx1"/>
              </w14:solidFill>
            </w14:textFill>
          </w:rPr>
          <w:t xml:space="preserve">with </w:t>
        </w:r>
      </w:ins>
      <w:r>
        <w:rPr>
          <w:color w:val="000000" w:themeColor="text1"/>
          <w14:textFill>
            <w14:solidFill>
              <w14:schemeClr w14:val="tx1"/>
            </w14:solidFill>
          </w14:textFill>
        </w:rPr>
        <w:t xml:space="preserve">more than 90° </w:t>
      </w:r>
      <w:ins w:id="17" w:author="B" w:date="2020-05-08T13:46:00Z">
        <w:r>
          <w:rPr>
            <w:color w:val="000000" w:themeColor="text1"/>
            <w14:textFill>
              <w14:solidFill>
                <w14:schemeClr w14:val="tx1"/>
              </w14:solidFill>
            </w14:textFill>
          </w:rPr>
          <w:t xml:space="preserve">of </w:t>
        </w:r>
      </w:ins>
      <w:r>
        <w:rPr>
          <w:color w:val="000000" w:themeColor="text1"/>
          <w14:textFill>
            <w14:solidFill>
              <w14:schemeClr w14:val="tx1"/>
            </w14:solidFill>
          </w14:textFill>
        </w:rPr>
        <w:t>rotation.</w:t>
      </w:r>
    </w:p>
    <w:p>
      <w:pPr>
        <w:pStyle w:val="27"/>
        <w:rPr>
          <w:rFonts w:eastAsiaTheme="minorEastAsia"/>
          <w:lang w:eastAsia="zh-TW"/>
        </w:rPr>
      </w:pPr>
      <w:r>
        <w:rPr>
          <w:b/>
        </w:rPr>
        <w:t xml:space="preserve">Keywords: </w:t>
      </w:r>
      <w:r>
        <w:t>Chinese</w:t>
      </w:r>
      <w:r>
        <w:rPr>
          <w:rFonts w:hint="default"/>
          <w:lang w:val="en-US"/>
        </w:rPr>
        <w:t xml:space="preserve"> chess</w:t>
      </w:r>
      <w:r>
        <w:t xml:space="preserve"> robotic</w:t>
      </w:r>
      <w:ins w:id="18" w:author="B" w:date="2020-05-08T13:46:00Z">
        <w:r>
          <w:rPr/>
          <w:t xml:space="preserve"> </w:t>
        </w:r>
      </w:ins>
      <w:r>
        <w:t>system</w:t>
      </w:r>
      <w:r>
        <w:rPr>
          <w:rFonts w:hint="eastAsia" w:eastAsiaTheme="minorEastAsia"/>
          <w:lang w:eastAsia="zh-TW"/>
        </w:rPr>
        <w:t>;</w:t>
      </w:r>
      <w:r>
        <w:t xml:space="preserve"> convolutional neural network</w:t>
      </w:r>
      <w:r>
        <w:rPr>
          <w:rFonts w:hint="eastAsia" w:eastAsiaTheme="minorEastAsia"/>
          <w:lang w:eastAsia="zh-TW"/>
        </w:rPr>
        <w:t>;</w:t>
      </w:r>
      <w:r>
        <w:t xml:space="preserve"> dementia</w:t>
      </w:r>
      <w:r>
        <w:rPr>
          <w:rFonts w:hint="eastAsia" w:eastAsiaTheme="minorEastAsia"/>
          <w:lang w:eastAsia="zh-TW"/>
        </w:rPr>
        <w:t>;</w:t>
      </w:r>
      <w:r>
        <w:t xml:space="preserve"> forward and inverse kinematics</w:t>
      </w:r>
    </w:p>
    <w:p>
      <w:pPr>
        <w:pBdr>
          <w:bottom w:val="single" w:color="000000" w:sz="4" w:space="1"/>
        </w:pBdr>
        <w:spacing w:after="480" w:line="260" w:lineRule="atLeast"/>
        <w:rPr>
          <w:rFonts w:ascii="Palatino Linotype" w:hAnsi="Palatino Linotype"/>
          <w:color w:val="000000" w:themeColor="text1"/>
          <w:sz w:val="20"/>
          <w:lang w:bidi="en-US"/>
          <w14:textFill>
            <w14:solidFill>
              <w14:schemeClr w14:val="tx1"/>
            </w14:solidFill>
          </w14:textFill>
        </w:rPr>
      </w:pPr>
    </w:p>
    <w:p>
      <w:pPr>
        <w:pStyle w:val="50"/>
        <w:rPr>
          <w:color w:val="000000" w:themeColor="text1"/>
          <w14:textFill>
            <w14:solidFill>
              <w14:schemeClr w14:val="tx1"/>
            </w14:solidFill>
          </w14:textFill>
        </w:rPr>
      </w:pPr>
      <w:r>
        <w:rPr>
          <w:color w:val="000000" w:themeColor="text1"/>
          <w14:textFill>
            <w14:solidFill>
              <w14:schemeClr w14:val="tx1"/>
            </w14:solidFill>
          </w14:textFill>
        </w:rPr>
        <w:t>1. Introduction</w:t>
      </w:r>
    </w:p>
    <w:p>
      <w:pPr>
        <w:pStyle w:val="20"/>
        <w:rPr>
          <w:rFonts w:eastAsiaTheme="minorEastAsia"/>
          <w:color w:val="000000" w:themeColor="text1"/>
          <w:lang w:eastAsia="zh-TW"/>
          <w14:textFill>
            <w14:solidFill>
              <w14:schemeClr w14:val="tx1"/>
            </w14:solidFill>
          </w14:textFill>
        </w:rPr>
      </w:pPr>
      <w:r>
        <w:rPr>
          <w:rFonts w:eastAsiaTheme="minorEastAsia"/>
          <w:color w:val="000000" w:themeColor="text1"/>
          <w:lang w:eastAsia="zh-TW"/>
          <w14:textFill>
            <w14:solidFill>
              <w14:schemeClr w14:val="tx1"/>
            </w14:solidFill>
          </w14:textFill>
        </w:rPr>
        <w:t>T</w:t>
      </w:r>
      <w:r>
        <w:rPr>
          <w:color w:val="000000" w:themeColor="text1"/>
          <w14:textFill>
            <w14:solidFill>
              <w14:schemeClr w14:val="tx1"/>
            </w14:solidFill>
          </w14:textFill>
        </w:rPr>
        <w:t>he data from Alzheimer’s Disease International (ADI) in 2018 estimate that 10 million new dementia patients will be added worldwide</w:t>
      </w:r>
      <w:r>
        <w:rPr>
          <w:rFonts w:hint="eastAsia" w:eastAsiaTheme="minorEastAsia"/>
          <w:color w:val="000000" w:themeColor="text1"/>
          <w:lang w:eastAsia="zh-TW"/>
          <w14:textFill>
            <w14:solidFill>
              <w14:schemeClr w14:val="tx1"/>
            </w14:solidFill>
          </w14:textFill>
        </w:rPr>
        <w:t>.</w:t>
      </w:r>
      <w:r>
        <w:rPr>
          <w:color w:val="000000" w:themeColor="text1"/>
          <w14:textFill>
            <w14:solidFill>
              <w14:schemeClr w14:val="tx1"/>
            </w14:solidFill>
          </w14:textFill>
        </w:rPr>
        <w:t xml:space="preserve"> This means that an average of one person will suffer from dementia every 3 </w:t>
      </w:r>
      <w:r>
        <w:rPr>
          <w:color w:val="FF0000"/>
          <w:highlight w:val="yellow"/>
        </w:rPr>
        <w:t>s</w:t>
      </w:r>
      <w:r>
        <w:rPr>
          <w:rFonts w:hint="default"/>
          <w:color w:val="FF0000"/>
          <w:highlight w:val="yellow"/>
          <w:lang w:val="en-US"/>
        </w:rPr>
        <w:t>econds</w:t>
      </w:r>
      <w:r>
        <w:rPr>
          <w:rFonts w:hint="eastAsia" w:eastAsiaTheme="minorEastAsia"/>
          <w:color w:val="FF0000"/>
          <w:highlight w:val="yellow"/>
          <w:lang w:eastAsia="zh-TW"/>
        </w:rPr>
        <w:t>.</w:t>
      </w:r>
      <w:r>
        <w:rPr>
          <w:color w:val="000000" w:themeColor="text1"/>
          <w14:textFill>
            <w14:solidFill>
              <w14:schemeClr w14:val="tx1"/>
            </w14:solidFill>
          </w14:textFill>
        </w:rPr>
        <w:t xml:space="preserve"> </w:t>
      </w:r>
      <w:r>
        <w:rPr>
          <w:rFonts w:eastAsiaTheme="minorEastAsia"/>
          <w:color w:val="000000" w:themeColor="text1"/>
          <w:lang w:eastAsia="zh-TW"/>
          <w14:textFill>
            <w14:solidFill>
              <w14:schemeClr w14:val="tx1"/>
            </w14:solidFill>
          </w14:textFill>
        </w:rPr>
        <w:t>T</w:t>
      </w:r>
      <w:r>
        <w:rPr>
          <w:color w:val="000000" w:themeColor="text1"/>
          <w14:textFill>
            <w14:solidFill>
              <w14:schemeClr w14:val="tx1"/>
            </w14:solidFill>
          </w14:textFill>
        </w:rPr>
        <w:t>he global dementia population is estimated to be 50 million, and by 2050 the number will reach 152 million.</w:t>
      </w:r>
      <w:r>
        <w:rPr>
          <w:color w:val="FF0000"/>
          <w:highlight w:val="yellow"/>
        </w:rPr>
        <w:t xml:space="preserve"> </w:t>
      </w:r>
      <w:r>
        <w:rPr>
          <w:rFonts w:hint="default"/>
          <w:color w:val="FF0000"/>
          <w:highlight w:val="yellow"/>
          <w:lang w:val="en-US"/>
        </w:rPr>
        <w:t>Also</w:t>
      </w:r>
      <w:r>
        <w:rPr>
          <w:rFonts w:hint="eastAsia"/>
          <w:color w:val="000000" w:themeColor="text1"/>
          <w14:textFill>
            <w14:solidFill>
              <w14:schemeClr w14:val="tx1"/>
            </w14:solidFill>
          </w14:textFill>
        </w:rPr>
        <w:t>, t</w:t>
      </w:r>
      <w:r>
        <w:rPr>
          <w:color w:val="000000" w:themeColor="text1"/>
          <w14:textFill>
            <w14:solidFill>
              <w14:schemeClr w14:val="tx1"/>
            </w14:solidFill>
          </w14:textFill>
        </w:rPr>
        <w:t>he cost of care for dementia is estimated to be $ 1 trillion in 2018 and will double to $ 2 trillion by 2030</w:t>
      </w:r>
      <w:r>
        <w:rPr>
          <w:rFonts w:hint="eastAsia"/>
          <w:color w:val="000000" w:themeColor="text1"/>
          <w14:textFill>
            <w14:solidFill>
              <w14:schemeClr w14:val="tx1"/>
            </w14:solidFill>
          </w14:textFill>
        </w:rPr>
        <w:t xml:space="preserve"> [1]</w:t>
      </w:r>
      <w:r>
        <w:rPr>
          <w:color w:val="000000" w:themeColor="text1"/>
          <w14:textFill>
            <w14:solidFill>
              <w14:schemeClr w14:val="tx1"/>
            </w14:solidFill>
          </w14:textFill>
        </w:rPr>
        <w:t>.</w:t>
      </w:r>
    </w:p>
    <w:p>
      <w:pPr>
        <w:pStyle w:val="20"/>
        <w:rPr>
          <w:rFonts w:eastAsia="Times New Roman"/>
          <w:color w:val="000000" w:themeColor="text1"/>
          <w:lang w:eastAsia="de-DE"/>
          <w14:textFill>
            <w14:solidFill>
              <w14:schemeClr w14:val="tx1"/>
            </w14:solidFill>
          </w14:textFill>
        </w:rPr>
      </w:pPr>
      <w:r>
        <w:rPr>
          <w:color w:val="000000" w:themeColor="text1"/>
          <w14:textFill>
            <w14:solidFill>
              <w14:schemeClr w14:val="tx1"/>
            </w14:solidFill>
          </w14:textFill>
        </w:rPr>
        <w:t xml:space="preserve">Due to a decline </w:t>
      </w:r>
      <w:r>
        <w:rPr>
          <w:rFonts w:hint="default"/>
          <w:color w:val="FF0000"/>
          <w:u w:val="single"/>
          <w:lang w:val="en-US"/>
        </w:rPr>
        <w:t>in</w:t>
      </w:r>
      <w:ins w:id="19" w:author="B" w:date="2020-05-08T13:48:00Z">
        <w:r>
          <w:rPr>
            <w:color w:val="000000" w:themeColor="text1"/>
            <w14:textFill>
              <w14:solidFill>
                <w14:schemeClr w14:val="tx1"/>
              </w14:solidFill>
            </w14:textFill>
          </w:rPr>
          <w:t xml:space="preserve"> </w:t>
        </w:r>
      </w:ins>
      <w:r>
        <w:rPr>
          <w:color w:val="000000" w:themeColor="text1"/>
          <w14:textFill>
            <w14:solidFill>
              <w14:schemeClr w14:val="tx1"/>
            </w14:solidFill>
          </w14:textFill>
        </w:rPr>
        <w:t>birth rate and great development and progress of medical technology, the proportion of elderly people has risen annually in Taiwan.</w:t>
      </w:r>
      <w:r>
        <w:rPr>
          <w:rFonts w:hint="default"/>
          <w:color w:val="000000" w:themeColor="text1"/>
          <w:lang w:val="en-US"/>
          <w14:textFill>
            <w14:solidFill>
              <w14:schemeClr w14:val="tx1"/>
            </w14:solidFill>
          </w14:textFill>
        </w:rPr>
        <w:t xml:space="preserve"> It</w:t>
      </w:r>
      <w:r>
        <w:rPr>
          <w:color w:val="000000" w:themeColor="text1"/>
          <w14:textFill>
            <w14:solidFill>
              <w14:schemeClr w14:val="tx1"/>
            </w14:solidFill>
          </w14:textFill>
        </w:rPr>
        <w:t xml:space="preserve"> has</w:t>
      </w:r>
      <w:r>
        <w:rPr>
          <w:rFonts w:hint="default"/>
          <w:color w:val="000000" w:themeColor="text1"/>
          <w:lang w:val="en-US"/>
          <w14:textFill>
            <w14:solidFill>
              <w14:schemeClr w14:val="tx1"/>
            </w14:solidFill>
          </w14:textFill>
        </w:rPr>
        <w:t xml:space="preserve"> </w:t>
      </w:r>
      <w:r>
        <w:rPr>
          <w:color w:val="000000" w:themeColor="text1"/>
          <w14:textFill>
            <w14:solidFill>
              <w14:schemeClr w14:val="tx1"/>
            </w14:solidFill>
          </w14:textFill>
        </w:rPr>
        <w:t xml:space="preserve">become one of the fastest-growing aged countries. Consequently, problems related to </w:t>
      </w:r>
      <w:r>
        <w:rPr>
          <w:rFonts w:eastAsiaTheme="minorEastAsia"/>
          <w:color w:val="000000" w:themeColor="text1"/>
          <w:lang w:eastAsia="zh-TW"/>
          <w14:textFill>
            <w14:solidFill>
              <w14:schemeClr w14:val="tx1"/>
            </w14:solidFill>
          </w14:textFill>
        </w:rPr>
        <w:t>aging</w:t>
      </w:r>
      <w:r>
        <w:rPr>
          <w:rFonts w:hint="eastAsia" w:eastAsiaTheme="minorEastAsia"/>
          <w:color w:val="000000" w:themeColor="text1"/>
          <w:lang w:eastAsia="zh-TW"/>
          <w14:textFill>
            <w14:solidFill>
              <w14:schemeClr w14:val="tx1"/>
            </w14:solidFill>
          </w14:textFill>
        </w:rPr>
        <w:t xml:space="preserve"> </w:t>
      </w:r>
      <w:r>
        <w:rPr>
          <w:color w:val="000000" w:themeColor="text1"/>
          <w14:textFill>
            <w14:solidFill>
              <w14:schemeClr w14:val="tx1"/>
            </w14:solidFill>
          </w14:textFill>
        </w:rPr>
        <w:t xml:space="preserve">societies will emerge. Dementia is one of </w:t>
      </w:r>
      <w:ins w:id="20" w:author="B" w:date="2020-05-08T13:49:00Z">
        <w:r>
          <w:rPr>
            <w:color w:val="000000" w:themeColor="text1"/>
            <w14:textFill>
              <w14:solidFill>
                <w14:schemeClr w14:val="tx1"/>
              </w14:solidFill>
            </w14:textFill>
          </w:rPr>
          <w:t xml:space="preserve">the </w:t>
        </w:r>
      </w:ins>
      <w:r>
        <w:rPr>
          <w:color w:val="000000" w:themeColor="text1"/>
          <w14:textFill>
            <w14:solidFill>
              <w14:schemeClr w14:val="tx1"/>
            </w14:solidFill>
          </w14:textFill>
        </w:rPr>
        <w:t xml:space="preserve">prevailing age-related diseases </w:t>
      </w:r>
      <w:ins w:id="21" w:author="B" w:date="2020-05-08T14:39:00Z">
        <w:r>
          <w:rPr>
            <w:color w:val="000000" w:themeColor="text1"/>
            <w14:textFill>
              <w14:solidFill>
                <w14:schemeClr w14:val="tx1"/>
              </w14:solidFill>
            </w14:textFill>
          </w:rPr>
          <w:t>with the greates</w:t>
        </w:r>
      </w:ins>
      <w:ins w:id="22" w:author="B" w:date="2020-05-08T14:40:00Z">
        <w:r>
          <w:rPr>
            <w:color w:val="000000" w:themeColor="text1"/>
            <w14:textFill>
              <w14:solidFill>
                <w14:schemeClr w14:val="tx1"/>
              </w14:solidFill>
            </w14:textFill>
          </w:rPr>
          <w:t>t</w:t>
        </w:r>
      </w:ins>
      <w:ins w:id="23" w:author="B" w:date="2020-05-08T14:39:00Z">
        <w:r>
          <w:rPr>
            <w:color w:val="000000" w:themeColor="text1"/>
            <w14:textFill>
              <w14:solidFill>
                <w14:schemeClr w14:val="tx1"/>
              </w14:solidFill>
            </w14:textFill>
          </w:rPr>
          <w:t xml:space="preserve"> </w:t>
        </w:r>
      </w:ins>
      <w:r>
        <w:rPr>
          <w:color w:val="000000" w:themeColor="text1"/>
          <w14:textFill>
            <w14:solidFill>
              <w14:schemeClr w14:val="tx1"/>
            </w14:solidFill>
          </w14:textFill>
        </w:rPr>
        <w:t xml:space="preserve">influence </w:t>
      </w:r>
      <w:ins w:id="24" w:author="B" w:date="2020-05-08T14:39:00Z">
        <w:r>
          <w:rPr>
            <w:color w:val="000000" w:themeColor="text1"/>
            <w14:textFill>
              <w14:solidFill>
                <w14:schemeClr w14:val="tx1"/>
              </w14:solidFill>
            </w14:textFill>
          </w:rPr>
          <w:t xml:space="preserve">on </w:t>
        </w:r>
      </w:ins>
      <w:r>
        <w:rPr>
          <w:color w:val="000000" w:themeColor="text1"/>
          <w14:textFill>
            <w14:solidFill>
              <w14:schemeClr w14:val="tx1"/>
            </w14:solidFill>
          </w14:textFill>
        </w:rPr>
        <w:t>daily li</w:t>
      </w:r>
      <w:ins w:id="25" w:author="B" w:date="2020-05-08T14:40:00Z">
        <w:r>
          <w:rPr>
            <w:color w:val="000000" w:themeColor="text1"/>
            <w14:textFill>
              <w14:solidFill>
                <w14:schemeClr w14:val="tx1"/>
              </w14:solidFill>
            </w14:textFill>
          </w:rPr>
          <w:t>fe and the greatest</w:t>
        </w:r>
      </w:ins>
      <w:r>
        <w:rPr>
          <w:color w:val="000000" w:themeColor="text1"/>
          <w14:textFill>
            <w14:solidFill>
              <w14:schemeClr w14:val="tx1"/>
            </w14:solidFill>
          </w14:textFill>
        </w:rPr>
        <w:t xml:space="preserve"> economic burden. Based on the results of an epidemiological survey of dementia commissioned by the Taiwan Alzheimer’s Disease Association in 2011 and the demographic data of the Ministry of the Interior at the end of December 2018, </w:t>
      </w:r>
      <w:ins w:id="26" w:author="B" w:date="2020-05-08T14:41:00Z">
        <w:r>
          <w:rPr>
            <w:color w:val="000000" w:themeColor="text1"/>
            <w14:textFill>
              <w14:solidFill>
                <w14:schemeClr w14:val="tx1"/>
              </w14:solidFill>
            </w14:textFill>
          </w:rPr>
          <w:t xml:space="preserve">there were </w:t>
        </w:r>
      </w:ins>
      <w:r>
        <w:rPr>
          <w:color w:val="000000" w:themeColor="text1"/>
          <w14:textFill>
            <w14:solidFill>
              <w14:schemeClr w14:val="tx1"/>
            </w14:solidFill>
          </w14:textFill>
        </w:rPr>
        <w:t xml:space="preserve">3,433,517 elderly people aged 65 or older (14.56%), of which 626,026 </w:t>
      </w:r>
      <w:ins w:id="27" w:author="B" w:date="2020-05-08T14:42:00Z">
        <w:r>
          <w:rPr>
            <w:color w:val="000000" w:themeColor="text1"/>
            <w14:textFill>
              <w14:solidFill>
                <w14:schemeClr w14:val="tx1"/>
              </w14:solidFill>
            </w14:textFill>
          </w:rPr>
          <w:t>had</w:t>
        </w:r>
      </w:ins>
      <w:ins w:id="28" w:author="B" w:date="2020-05-08T14:42:00Z">
        <w:r>
          <w:rPr>
            <w:rFonts w:hint="eastAsia" w:eastAsiaTheme="minorEastAsia"/>
            <w:color w:val="000000" w:themeColor="text1"/>
            <w:lang w:eastAsia="zh-TW"/>
            <w14:textFill>
              <w14:solidFill>
                <w14:schemeClr w14:val="tx1"/>
              </w14:solidFill>
            </w14:textFill>
          </w:rPr>
          <w:t xml:space="preserve"> </w:t>
        </w:r>
      </w:ins>
      <w:r>
        <w:rPr>
          <w:color w:val="000000" w:themeColor="text1"/>
          <w14:textFill>
            <w14:solidFill>
              <w14:schemeClr w14:val="tx1"/>
            </w14:solidFill>
          </w14:textFill>
        </w:rPr>
        <w:t>mild cognitive impairment (MCI), accounting for 18.23%</w:t>
      </w:r>
      <w:ins w:id="29" w:author="B" w:date="2020-05-08T14:42:00Z">
        <w:r>
          <w:rPr>
            <w:color w:val="000000" w:themeColor="text1"/>
            <w14:textFill>
              <w14:solidFill>
                <w14:schemeClr w14:val="tx1"/>
              </w14:solidFill>
            </w14:textFill>
          </w:rPr>
          <w:t>, and</w:t>
        </w:r>
      </w:ins>
      <w:r>
        <w:rPr>
          <w:color w:val="000000" w:themeColor="text1"/>
          <w14:textFill>
            <w14:solidFill>
              <w14:schemeClr w14:val="tx1"/>
            </w14:solidFill>
          </w14:textFill>
        </w:rPr>
        <w:t xml:space="preserve"> 269,725 </w:t>
      </w:r>
      <w:ins w:id="30" w:author="B" w:date="2020-05-08T14:42:00Z">
        <w:r>
          <w:rPr>
            <w:color w:val="000000" w:themeColor="text1"/>
            <w14:textFill>
              <w14:solidFill>
                <w14:schemeClr w14:val="tx1"/>
              </w14:solidFill>
            </w14:textFill>
          </w:rPr>
          <w:t xml:space="preserve">had </w:t>
        </w:r>
      </w:ins>
      <w:r>
        <w:rPr>
          <w:color w:val="000000" w:themeColor="text1"/>
          <w14:textFill>
            <w14:solidFill>
              <w14:schemeClr w14:val="tx1"/>
            </w14:solidFill>
          </w14:textFill>
        </w:rPr>
        <w:t xml:space="preserve">dementia, accounting for 7.86% (of which 109,706 </w:t>
      </w:r>
      <w:ins w:id="31" w:author="B" w:date="2020-05-08T14:42:00Z">
        <w:r>
          <w:rPr>
            <w:color w:val="000000" w:themeColor="text1"/>
            <w14:textFill>
              <w14:solidFill>
                <w14:schemeClr w14:val="tx1"/>
              </w14:solidFill>
            </w14:textFill>
          </w:rPr>
          <w:t xml:space="preserve">had </w:t>
        </w:r>
      </w:ins>
      <w:r>
        <w:rPr>
          <w:color w:val="000000" w:themeColor="text1"/>
          <w14:textFill>
            <w14:solidFill>
              <w14:schemeClr w14:val="tx1"/>
            </w14:solidFill>
          </w14:textFill>
        </w:rPr>
        <w:t>extremely mild dementia)</w:t>
      </w:r>
      <w:r>
        <w:rPr>
          <w:rFonts w:hint="eastAsia"/>
          <w:color w:val="000000" w:themeColor="text1"/>
          <w14:textFill>
            <w14:solidFill>
              <w14:schemeClr w14:val="tx1"/>
            </w14:solidFill>
          </w14:textFill>
        </w:rPr>
        <w:t xml:space="preserve"> [1]</w:t>
      </w:r>
      <w:r>
        <w:rPr>
          <w:color w:val="000000" w:themeColor="text1"/>
          <w14:textFill>
            <w14:solidFill>
              <w14:schemeClr w14:val="tx1"/>
            </w14:solidFill>
          </w14:textFill>
        </w:rPr>
        <w:t xml:space="preserve">. That is to say, there </w:t>
      </w:r>
      <w:ins w:id="32" w:author="B" w:date="2020-05-08T14:42:00Z">
        <w:r>
          <w:rPr>
            <w:color w:val="000000" w:themeColor="text1"/>
            <w14:textFill>
              <w14:solidFill>
                <w14:schemeClr w14:val="tx1"/>
              </w14:solidFill>
            </w14:textFill>
          </w:rPr>
          <w:t xml:space="preserve">was </w:t>
        </w:r>
      </w:ins>
      <w:r>
        <w:rPr>
          <w:color w:val="000000" w:themeColor="text1"/>
          <w14:textFill>
            <w14:solidFill>
              <w14:schemeClr w14:val="tx1"/>
            </w14:solidFill>
          </w14:textFill>
        </w:rPr>
        <w:t xml:space="preserve">about </w:t>
      </w:r>
      <w:ins w:id="33" w:author="B" w:date="2020-05-08T14:43:00Z">
        <w:r>
          <w:rPr>
            <w:color w:val="000000" w:themeColor="text1"/>
            <w14:textFill>
              <w14:solidFill>
                <w14:schemeClr w14:val="tx1"/>
              </w14:solidFill>
            </w14:textFill>
          </w:rPr>
          <w:t xml:space="preserve">one </w:t>
        </w:r>
      </w:ins>
      <w:ins w:id="34" w:author="B" w:date="2020-05-08T14:42:00Z">
        <w:r>
          <w:rPr>
            <w:color w:val="000000" w:themeColor="text1"/>
            <w14:textFill>
              <w14:solidFill>
                <w14:schemeClr w14:val="tx1"/>
              </w14:solidFill>
            </w14:textFill>
          </w:rPr>
          <w:t xml:space="preserve">case of </w:t>
        </w:r>
      </w:ins>
      <w:r>
        <w:rPr>
          <w:color w:val="000000" w:themeColor="text1"/>
          <w14:textFill>
            <w14:solidFill>
              <w14:schemeClr w14:val="tx1"/>
            </w14:solidFill>
          </w14:textFill>
        </w:rPr>
        <w:t>dementia for every 12 people over 65 years</w:t>
      </w:r>
      <w:ins w:id="35" w:author="B" w:date="2020-05-08T14:43:00Z">
        <w:r>
          <w:rPr>
            <w:color w:val="000000" w:themeColor="text1"/>
            <w14:textFill>
              <w14:solidFill>
                <w14:schemeClr w14:val="tx1"/>
              </w14:solidFill>
            </w14:textFill>
          </w:rPr>
          <w:t xml:space="preserve"> of age</w:t>
        </w:r>
      </w:ins>
      <w:r>
        <w:rPr>
          <w:color w:val="000000" w:themeColor="text1"/>
          <w14:textFill>
            <w14:solidFill>
              <w14:schemeClr w14:val="tx1"/>
            </w14:solidFill>
          </w14:textFill>
        </w:rPr>
        <w:t xml:space="preserve">, and there </w:t>
      </w:r>
      <w:ins w:id="36" w:author="B" w:date="2020-05-08T14:43:00Z">
        <w:r>
          <w:rPr>
            <w:color w:val="000000" w:themeColor="text1"/>
            <w14:textFill>
              <w14:solidFill>
                <w14:schemeClr w14:val="tx1"/>
              </w14:solidFill>
            </w14:textFill>
          </w:rPr>
          <w:t>one case of</w:t>
        </w:r>
      </w:ins>
      <w:r>
        <w:rPr>
          <w:color w:val="000000" w:themeColor="text1"/>
          <w14:textFill>
            <w14:solidFill>
              <w14:schemeClr w14:val="tx1"/>
            </w14:solidFill>
          </w14:textFill>
        </w:rPr>
        <w:t xml:space="preserve"> dementia for every 5 people over 80 years</w:t>
      </w:r>
      <w:ins w:id="37" w:author="B" w:date="2020-05-08T14:43:00Z">
        <w:r>
          <w:rPr>
            <w:color w:val="000000" w:themeColor="text1"/>
            <w14:textFill>
              <w14:solidFill>
                <w14:schemeClr w14:val="tx1"/>
              </w14:solidFill>
            </w14:textFill>
          </w:rPr>
          <w:t xml:space="preserve"> of age</w:t>
        </w:r>
      </w:ins>
    </w:p>
    <w:p>
      <w:pPr>
        <w:pStyle w:val="20"/>
        <w:rPr>
          <w:rFonts w:eastAsiaTheme="minorEastAsia"/>
          <w:lang w:eastAsia="zh-TW"/>
        </w:rPr>
      </w:pPr>
      <w:r>
        <w:t xml:space="preserve">Dementia is not a single disease, but a combination of symptoms. Its symptoms are not only memory loss, but also </w:t>
      </w:r>
      <w:ins w:id="38" w:author="B" w:date="2020-05-08T14:44:00Z">
        <w:r>
          <w:rPr/>
          <w:t xml:space="preserve">the </w:t>
        </w:r>
      </w:ins>
      <w:r>
        <w:t xml:space="preserve">degradation of other cognitive functions, including language ability, sense of space, computing ability, </w:t>
      </w:r>
      <w:ins w:id="39" w:author="B" w:date="2020-05-08T14:45:00Z">
        <w:r>
          <w:rPr/>
          <w:t xml:space="preserve">and </w:t>
        </w:r>
      </w:ins>
      <w:r>
        <w:t>the functions of judgment, abstract thinking ability, and attention. At the same time, symptoms such as disturbing behavior, personality changes, delusions</w:t>
      </w:r>
      <w:ins w:id="40" w:author="B" w:date="2020-05-08T14:49:00Z">
        <w:r>
          <w:rPr/>
          <w:t>,</w:t>
        </w:r>
      </w:ins>
      <w:r>
        <w:t xml:space="preserve"> or hallucinations may occur. The severity of these symptoms is sufficient to affect </w:t>
      </w:r>
      <w:ins w:id="41" w:author="B" w:date="2020-05-08T14:50:00Z">
        <w:r>
          <w:rPr/>
          <w:t xml:space="preserve">patients’ </w:t>
        </w:r>
      </w:ins>
      <w:r>
        <w:t>interpersonal relationships and workability. There is currently no medicine that can cure dementia, so how to prevent dementia has become a topic of public concern. As the research on dementia continues to progress, we have become more aware of the factors that help prevent or delay dementia. The public should actively increase brain</w:t>
      </w:r>
      <w:r>
        <w:rPr>
          <w:rFonts w:hint="eastAsia" w:eastAsiaTheme="minorEastAsia"/>
          <w:lang w:eastAsia="zh-TW"/>
        </w:rPr>
        <w:t>-</w:t>
      </w:r>
      <w:r>
        <w:t xml:space="preserve">protective factors and reduce risk factors in their lives to reduce the risk of dementia and even prevent </w:t>
      </w:r>
      <w:ins w:id="42" w:author="B" w:date="2020-05-08T14:51:00Z">
        <w:r>
          <w:rPr/>
          <w:t xml:space="preserve">its </w:t>
        </w:r>
      </w:ins>
      <w:r>
        <w:t>occurrence. Studies have shown that engaging in mental or creative activities that stimulate brain function</w:t>
      </w:r>
      <w:ins w:id="43" w:author="B" w:date="2020-05-08T15:01:00Z">
        <w:r>
          <w:rPr/>
          <w:t>s</w:t>
        </w:r>
      </w:ins>
      <w:r>
        <w:t xml:space="preserve"> can reduce the risk of developing dementia, with a relative risk reduction of nearly 50%</w:t>
      </w:r>
      <w:r>
        <w:rPr>
          <w:rFonts w:hint="eastAsia"/>
        </w:rPr>
        <w:t xml:space="preserve"> [1]</w:t>
      </w:r>
      <w:r>
        <w:t xml:space="preserve">. Elderly </w:t>
      </w:r>
      <w:r>
        <w:rPr>
          <w:rFonts w:eastAsiaTheme="minorEastAsia"/>
          <w:lang w:eastAsia="zh-TW"/>
        </w:rPr>
        <w:t>p</w:t>
      </w:r>
      <w:r>
        <w:t xml:space="preserve">eople should develop the habit of life-long learning to strengthen effective neural bonds between brain cells and </w:t>
      </w:r>
      <w:ins w:id="44" w:author="B" w:date="2020-05-08T14:52:00Z">
        <w:r>
          <w:rPr/>
          <w:t>p</w:t>
        </w:r>
      </w:ins>
      <w:r>
        <w:t>reserve brain cognitive functions. Playing chess is one of</w:t>
      </w:r>
      <w:ins w:id="45" w:author="B" w:date="2020-05-08T14:52:00Z">
        <w:r>
          <w:rPr/>
          <w:t xml:space="preserve"> the</w:t>
        </w:r>
      </w:ins>
      <w:r>
        <w:t xml:space="preserve"> suggested activities.</w:t>
      </w:r>
    </w:p>
    <w:p>
      <w:pPr>
        <w:pStyle w:val="20"/>
        <w:spacing w:after="240"/>
        <w:rPr>
          <w:rFonts w:eastAsiaTheme="minorEastAsia"/>
          <w:lang w:eastAsia="zh-TW"/>
        </w:rPr>
      </w:pPr>
      <w:r>
        <w:t xml:space="preserve">Chinese chess </w:t>
      </w:r>
      <w:commentRangeStart w:id="1"/>
      <w:r>
        <w:t xml:space="preserve">is </w:t>
      </w:r>
      <w:ins w:id="46" w:author="B" w:date="2020-05-08T14:52:00Z">
        <w:r>
          <w:rPr/>
          <w:t xml:space="preserve">played </w:t>
        </w:r>
      </w:ins>
      <w:ins w:id="47" w:author="B" w:date="2020-05-08T14:56:00Z">
        <w:r>
          <w:rPr/>
          <w:t xml:space="preserve">with </w:t>
        </w:r>
      </w:ins>
      <w:r>
        <w:t>flat disc</w:t>
      </w:r>
      <w:commentRangeEnd w:id="1"/>
      <w:r>
        <w:rPr>
          <w:rStyle w:val="11"/>
          <w:rFonts w:ascii="Times New Roman" w:hAnsi="Times New Roman"/>
          <w:snapToGrid/>
          <w:lang w:bidi="ar-SA"/>
        </w:rPr>
        <w:commentReference w:id="1"/>
      </w:r>
      <w:ins w:id="48" w:author="B" w:date="2020-05-08T14:56:00Z">
        <w:r>
          <w:rPr/>
          <w:t>s</w:t>
        </w:r>
      </w:ins>
      <w:ins w:id="49" w:author="B" w:date="2020-05-08T14:52:00Z">
        <w:r>
          <w:rPr/>
          <w:t>,</w:t>
        </w:r>
      </w:ins>
      <w:r>
        <w:t xml:space="preserve"> and the total chessmen are divided into two parts, </w:t>
      </w:r>
      <w:r>
        <w:rPr>
          <w:rFonts w:hint="eastAsia"/>
        </w:rPr>
        <w:t xml:space="preserve">generally </w:t>
      </w:r>
      <w:ins w:id="50" w:author="B" w:date="2020-05-08T14:53:00Z">
        <w:r>
          <w:rPr>
            <w:lang w:val="pt-BR"/>
          </w:rPr>
          <w:t xml:space="preserve">a </w:t>
        </w:r>
      </w:ins>
      <w:r>
        <w:t xml:space="preserve">red and </w:t>
      </w:r>
      <w:ins w:id="51" w:author="B" w:date="2020-05-08T14:53:00Z">
        <w:r>
          <w:rPr/>
          <w:t xml:space="preserve">a </w:t>
        </w:r>
      </w:ins>
      <w:r>
        <w:t xml:space="preserve">black side, </w:t>
      </w:r>
      <w:r>
        <w:rPr>
          <w:rFonts w:hint="eastAsia"/>
        </w:rPr>
        <w:t xml:space="preserve">each </w:t>
      </w:r>
      <w:ins w:id="52" w:author="B" w:date="2020-05-08T14:53:00Z">
        <w:r>
          <w:rPr>
            <w:lang w:val="pt-BR"/>
          </w:rPr>
          <w:t>with seven</w:t>
        </w:r>
      </w:ins>
      <w:r>
        <w:t xml:space="preserve"> different Chinese characters </w:t>
      </w:r>
      <w:r>
        <w:rPr>
          <w:rFonts w:hint="eastAsia"/>
        </w:rPr>
        <w:t xml:space="preserve">and </w:t>
      </w:r>
      <w:ins w:id="53" w:author="B" w:date="2020-05-08T14:53:00Z">
        <w:r>
          <w:rPr/>
          <w:t xml:space="preserve">16 </w:t>
        </w:r>
      </w:ins>
      <w:r>
        <w:t>chessmen</w:t>
      </w:r>
      <w:r>
        <w:rPr>
          <w:rFonts w:hint="eastAsia"/>
        </w:rPr>
        <w:t>, as shown in Figure 1</w:t>
      </w:r>
      <w:r>
        <w:t xml:space="preserve">. It is a very popular two-player board game in Taiwan, China, and some other Asian countries. It is especially popular with retired seniors. When the elderly play chess, a </w:t>
      </w:r>
      <w:r>
        <w:rPr>
          <w:rFonts w:hint="eastAsia"/>
        </w:rPr>
        <w:t xml:space="preserve">robotic </w:t>
      </w:r>
      <w:ins w:id="54" w:author="B" w:date="2020-05-08T14:54:00Z">
        <w:r>
          <w:rPr>
            <w:rFonts w:hint="eastAsia"/>
          </w:rPr>
          <w:t xml:space="preserve">chess </w:t>
        </w:r>
      </w:ins>
      <w:r>
        <w:rPr>
          <w:rFonts w:hint="eastAsia"/>
        </w:rPr>
        <w:t xml:space="preserve">system including a </w:t>
      </w:r>
      <w:r>
        <w:t>simple and low-cost camera and a small robotic arm can be used to implement an automatic chess-placing system to help the elderly place the chessmen and reduce some chores. People may even play chess with</w:t>
      </w:r>
      <w:r>
        <w:rPr>
          <w:rFonts w:hint="eastAsia"/>
        </w:rPr>
        <w:t xml:space="preserve"> </w:t>
      </w:r>
      <w:r>
        <w:t xml:space="preserve">a chess robot that includes the </w:t>
      </w:r>
      <w:ins w:id="55" w:author="B" w:date="2020-05-08T14:55:00Z">
        <w:r>
          <w:rPr>
            <w:rFonts w:hint="eastAsia"/>
          </w:rPr>
          <w:t xml:space="preserve">robotic </w:t>
        </w:r>
      </w:ins>
      <w:r>
        <w:rPr>
          <w:rFonts w:hint="eastAsia"/>
        </w:rPr>
        <w:t>chess system</w:t>
      </w:r>
      <w:r>
        <w:t xml:space="preserve"> and software for playing.</w:t>
      </w:r>
    </w:p>
    <w:p>
      <w:pPr>
        <w:pStyle w:val="44"/>
        <w:rPr>
          <w:rFonts w:eastAsiaTheme="minorEastAsia"/>
          <w:lang w:eastAsia="zh-TW"/>
        </w:rPr>
      </w:pPr>
      <w:r>
        <w:rPr>
          <w:rFonts w:eastAsiaTheme="minorEastAsia"/>
          <w:lang w:eastAsia="zh-CN" w:bidi="ar-SA"/>
        </w:rPr>
        <w:drawing>
          <wp:inline distT="0" distB="0" distL="0" distR="0">
            <wp:extent cx="4404995" cy="2477135"/>
            <wp:effectExtent l="0" t="0" r="0" b="0"/>
            <wp:docPr id="1" name="圖片 1" descr="C:\Users\user\Dropbox\Lab\Wang\P_20200116_140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C:\Users\user\Dropbox\Lab\Wang\P_20200116_140633.jpg"/>
                    <pic:cNvPicPr>
                      <a:picLocks noChangeAspect="1" noChangeArrowheads="1"/>
                    </pic:cNvPicPr>
                  </pic:nvPicPr>
                  <pic:blipFill>
                    <a:blip r:embed="rId11" cstate="print"/>
                    <a:srcRect/>
                    <a:stretch>
                      <a:fillRect/>
                    </a:stretch>
                  </pic:blipFill>
                  <pic:spPr>
                    <a:xfrm>
                      <a:off x="0" y="0"/>
                      <a:ext cx="4417616" cy="2484667"/>
                    </a:xfrm>
                    <a:prstGeom prst="rect">
                      <a:avLst/>
                    </a:prstGeom>
                    <a:noFill/>
                    <a:ln w="9525">
                      <a:noFill/>
                      <a:miter lim="800000"/>
                      <a:headEnd/>
                      <a:tailEnd/>
                    </a:ln>
                  </pic:spPr>
                </pic:pic>
              </a:graphicData>
            </a:graphic>
          </wp:inline>
        </w:drawing>
      </w:r>
    </w:p>
    <w:p>
      <w:pPr>
        <w:pStyle w:val="43"/>
        <w:jc w:val="center"/>
        <w:rPr>
          <w:rFonts w:eastAsiaTheme="minorEastAsia"/>
          <w:lang w:eastAsia="zh-TW"/>
        </w:rPr>
      </w:pPr>
      <w:r>
        <w:rPr>
          <w:b/>
        </w:rPr>
        <w:t>Figure 1.</w:t>
      </w:r>
      <w:r>
        <w:rPr>
          <w:rFonts w:hint="eastAsia"/>
          <w:b/>
        </w:rPr>
        <w:t xml:space="preserve"> </w:t>
      </w:r>
      <w:r>
        <w:rPr>
          <w:rFonts w:hint="eastAsia"/>
        </w:rPr>
        <w:t>Chinese Chess</w:t>
      </w:r>
      <w:r>
        <w:rPr>
          <w:rFonts w:hint="eastAsia" w:eastAsiaTheme="minorEastAsia"/>
          <w:lang w:eastAsia="zh-TW"/>
        </w:rPr>
        <w:t>.</w:t>
      </w:r>
    </w:p>
    <w:p>
      <w:pPr>
        <w:pStyle w:val="34"/>
        <w:bidi w:val="0"/>
        <w:rPr>
          <w:rFonts w:hint="default"/>
        </w:rPr>
      </w:pPr>
      <w:r>
        <w:rPr>
          <w:rFonts w:hint="default"/>
        </w:rPr>
        <w:t>In recent years, vision sensors and image processing technologies have been continuously developed. Their main applications consist of automatic manufacturing, product inspection, welding automation, packaging, and logistics. The vision system can obtain accurate object measurement through a camera, image processing, and system calibration, such that it can increase the ability of the robotic arm to </w:t>
      </w:r>
      <w:r>
        <w:rPr>
          <w:rFonts w:hint="default"/>
          <w:color w:val="FF0000"/>
          <w:highlight w:val="yellow"/>
        </w:rPr>
        <w:t>detect an object</w:t>
      </w:r>
      <w:r>
        <w:rPr>
          <w:rFonts w:hint="default"/>
        </w:rPr>
        <w:t>, track, and adapt to scene changes. In order to improve </w:t>
      </w:r>
      <w:r>
        <w:rPr>
          <w:rFonts w:hint="default"/>
          <w:color w:val="FF0000"/>
          <w:highlight w:val="yellow"/>
        </w:rPr>
        <w:t>accuracy</w:t>
      </w:r>
      <w:r>
        <w:rPr>
          <w:rFonts w:hint="default"/>
        </w:rPr>
        <w:t> and intelligent control, researchers applied visual recognition to robotics. The robotic arm uses the camera’s focus to visually identify the center of gravity and direction of the workpiece [2], to carry out automatic picking and placing tasks and improve production efficiency [3].</w:t>
      </w:r>
    </w:p>
    <w:p>
      <w:pPr>
        <w:pStyle w:val="34"/>
        <w:bidi w:val="0"/>
        <w:rPr>
          <w:rFonts w:hint="default"/>
        </w:rPr>
      </w:pPr>
      <w:r>
        <w:rPr>
          <w:rFonts w:hint="default"/>
        </w:rPr>
        <w:t>Since the picking and placing task in the eye-to-hand configuration has many conveniences, its construction tends to be rigid, to reduce </w:t>
      </w:r>
      <w:r>
        <w:rPr>
          <w:rFonts w:hint="default"/>
          <w:color w:val="FF0000"/>
          <w:highlight w:val="yellow"/>
        </w:rPr>
        <w:t>the possibility</w:t>
      </w:r>
      <w:r>
        <w:rPr>
          <w:rFonts w:hint="default"/>
        </w:rPr>
        <w:t> of displacement. Althloothi et al. [4] proposed Multiple Kernel Learning (MKL) using an RGB-D camera to recognize human activities. With the same camera, Jalal et al. [5] used a shape and motion feature approach to detect human activities with sharp visual results. Song et al. [6] introduced robust features for depth video, and this work was achieved to approximate the object-centered feature. Unlike the previous studies, Ge et al. [7] retained the traditional Hough Transform image processing technique to recognize the classifications of strawberry environments, although applied to the eye-to-hand configuration. In a similar environmental application, Chen et al. [8] blended the geometry with the epipolar constraint to achieve 3-D recovery in the concise eye-to-hand manipulator for localization and recognition.</w:t>
      </w:r>
    </w:p>
    <w:p>
      <w:pPr>
        <w:pStyle w:val="34"/>
        <w:bidi w:val="0"/>
        <w:rPr>
          <w:rFonts w:hint="default"/>
        </w:rPr>
      </w:pPr>
      <w:r>
        <w:rPr>
          <w:rFonts w:hint="default"/>
        </w:rPr>
        <w:t>Before we applied CNNs in the Chinese chess game, previous studies focused massively on recognition and detection for applications such as healthcare, education, e-commerce, surveillance systems, and many others [9–15]. Regarding these strategies, Manwatkar et al. [16] introduced the process of converting images to text using Document Image Analysis (DIA). A more sophisticated method was carried out by Lara et al. [17] and Jalal et al. [18] using Human Activity Recognition (HAR). Although the method is not specifically used for text, its performance is quite good, with a recognition rate of 97.16%. In another paper [19,20], the Hidden Markov Model (HMM) was used to detect shapes and motion features. Thus, several methods for detecting moving targets have been introduced. However, in this paper, </w:t>
      </w:r>
      <w:r>
        <w:rPr>
          <w:rFonts w:hint="default"/>
          <w:color w:val="FF0000"/>
          <w:highlight w:val="yellow"/>
        </w:rPr>
        <w:t>the target</w:t>
      </w:r>
      <w:r>
        <w:rPr>
          <w:rFonts w:hint="default"/>
        </w:rPr>
        <w:t xml:space="preserve"> is not moving. Its position is very random, determined by the Chinese symbol.</w:t>
      </w:r>
    </w:p>
    <w:p>
      <w:pPr>
        <w:pStyle w:val="20"/>
        <w:rPr>
          <w:rFonts w:hint="default" w:ascii="Palatino Linotype" w:hAnsi="Palatino Linotype" w:eastAsia="SimSun" w:cs="Palatino Linotype"/>
          <w:color w:val="0E101A"/>
          <w:sz w:val="20"/>
          <w:szCs w:val="20"/>
        </w:rPr>
      </w:pPr>
      <w:r>
        <w:rPr>
          <w:rFonts w:hint="default" w:ascii="Palatino Linotype" w:hAnsi="Palatino Linotype" w:eastAsia="SimSun" w:cs="Palatino Linotype"/>
          <w:color w:val="0E101A"/>
          <w:sz w:val="20"/>
          <w:szCs w:val="20"/>
        </w:rPr>
        <w:t>General optical character recognition (OCR) begins by recognizing printed numbers and letters and then develops to recognize the printed texts. Chinese chess has various font types and various characters. Wen [21] proposed an input image and database feature comparison method that consists of the noise filter, object extraction, normalization, feature calculation of the distance between the contour of the character and the center of the chessman, and maximum energy slop algorithm, for the Chinese chessmen. Seniman et al. [22] presented </w:t>
      </w:r>
      <w:r>
        <w:rPr>
          <w:rStyle w:val="15"/>
          <w:rFonts w:hint="default" w:ascii="Palatino Linotype" w:hAnsi="Palatino Linotype" w:eastAsia="SimSun" w:cs="Palatino Linotype"/>
          <w:b w:val="0"/>
          <w:bCs w:val="0"/>
          <w:color w:val="FF0000"/>
          <w:sz w:val="20"/>
          <w:szCs w:val="20"/>
          <w:highlight w:val="yellow"/>
        </w:rPr>
        <w:t>the </w:t>
      </w:r>
      <w:r>
        <w:rPr>
          <w:rFonts w:hint="default" w:ascii="Palatino Linotype" w:hAnsi="Palatino Linotype" w:eastAsia="SimSun" w:cs="Palatino Linotype"/>
          <w:color w:val="0E101A"/>
          <w:sz w:val="20"/>
          <w:szCs w:val="20"/>
        </w:rPr>
        <w:t>backpropagation algorithm of a feed-forward neural network as well as direction feature extraction method by iterating and calculating the directions surrounding each pixel in the image to obtain the features and recognize Chinese chess characters. The proposed method owned the ability to resist noise, brightness changes, and rotation, and was tested by 5 different fonts. The image preprocessing and advanced Hough transformation [23] was used to segment image and calculate the location of</w:t>
      </w:r>
      <w:r>
        <w:rPr>
          <w:rFonts w:hint="default" w:ascii="Palatino Linotype" w:hAnsi="Palatino Linotype" w:eastAsia="SimSun" w:cs="Palatino Linotype"/>
          <w:color w:val="0E101A"/>
          <w:sz w:val="20"/>
          <w:szCs w:val="20"/>
          <w:highlight w:val="yellow"/>
        </w:rPr>
        <w:t> </w:t>
      </w:r>
      <w:r>
        <w:rPr>
          <w:rStyle w:val="15"/>
          <w:rFonts w:hint="default" w:ascii="Palatino Linotype" w:hAnsi="Palatino Linotype" w:eastAsia="SimSun" w:cs="Palatino Linotype"/>
          <w:b w:val="0"/>
          <w:bCs w:val="0"/>
          <w:color w:val="FF0000"/>
          <w:sz w:val="20"/>
          <w:szCs w:val="20"/>
          <w:highlight w:val="yellow"/>
        </w:rPr>
        <w:t>the</w:t>
      </w:r>
      <w:r>
        <w:rPr>
          <w:rFonts w:hint="default" w:ascii="Palatino Linotype" w:hAnsi="Palatino Linotype" w:eastAsia="SimSun" w:cs="Palatino Linotype"/>
          <w:color w:val="0E101A"/>
          <w:sz w:val="20"/>
          <w:szCs w:val="20"/>
        </w:rPr>
        <w:t> center of chessman and the circle edge of chessman, respectively. Fang [24] designed a machine vision system for Chinese chess-playing robots with two color cameras taking simultaneously two images from different angles. A hierarchical Hough transform algorithm was used to detect lines and circles in the binarized image and the backpropagation neural network and ring intersection points were adopted to recognize the Chinese characters. </w:t>
      </w:r>
      <w:r>
        <w:rPr>
          <w:rStyle w:val="15"/>
          <w:rFonts w:hint="default" w:ascii="Palatino Linotype" w:hAnsi="Palatino Linotype" w:eastAsia="SimSun" w:cs="Palatino Linotype"/>
          <w:b w:val="0"/>
          <w:bCs w:val="0"/>
          <w:color w:val="FF0000"/>
          <w:sz w:val="20"/>
          <w:szCs w:val="20"/>
          <w:highlight w:val="yellow"/>
        </w:rPr>
        <w:t>Also</w:t>
      </w:r>
      <w:r>
        <w:rPr>
          <w:rFonts w:hint="default" w:ascii="Palatino Linotype" w:hAnsi="Palatino Linotype" w:eastAsia="SimSun" w:cs="Palatino Linotype"/>
          <w:color w:val="0E101A"/>
          <w:sz w:val="20"/>
          <w:szCs w:val="20"/>
        </w:rPr>
        <w:t>, experimental results verified it can work well with higher reliability.</w:t>
      </w:r>
    </w:p>
    <w:p>
      <w:pPr>
        <w:pStyle w:val="20"/>
        <w:rPr>
          <w:rFonts w:hint="default" w:ascii="Palatino Linotype" w:hAnsi="Palatino Linotype" w:eastAsia="SimSun" w:cs="Palatino Linotype"/>
          <w:color w:val="0E101A"/>
          <w:sz w:val="20"/>
          <w:szCs w:val="20"/>
        </w:rPr>
      </w:pPr>
      <w:r>
        <w:rPr>
          <w:rFonts w:hint="default" w:ascii="Palatino Linotype" w:hAnsi="Palatino Linotype" w:eastAsia="SimSun" w:cs="Palatino Linotype"/>
          <w:color w:val="0E101A"/>
          <w:sz w:val="20"/>
          <w:szCs w:val="20"/>
        </w:rPr>
        <w:t>CNN is used to recognize Chinese chessmen in this paper; several previous studies have applied it to human activity recognition, face recognition, and text recognition [25–27]. Most of the recognition and segmentation work involves hybrid methods, such as object recognition, human tracking, activity recognition, and human gait [28–30]. Whereas [30] used depth image for face recognition, [26] adopted a similar technique but applied to time attendance syste</w:t>
      </w:r>
      <w:r>
        <w:rPr>
          <w:rFonts w:hint="default" w:ascii="Palatino Linotype" w:hAnsi="Palatino Linotype" w:eastAsia="SimSun" w:cs="Palatino Linotype"/>
          <w:color w:val="FF0000"/>
          <w:sz w:val="20"/>
          <w:szCs w:val="20"/>
          <w:highlight w:val="yellow"/>
        </w:rPr>
        <w:t>ms</w:t>
      </w:r>
      <w:r>
        <w:rPr>
          <w:rFonts w:hint="default" w:ascii="Palatino Linotype" w:hAnsi="Palatino Linotype" w:eastAsia="SimSun" w:cs="Palatino Linotype"/>
          <w:color w:val="FF0000"/>
          <w:sz w:val="20"/>
          <w:szCs w:val="20"/>
          <w:highlight w:val="yellow"/>
          <w:u w:val="single"/>
        </w:rPr>
        <w:t>, and</w:t>
      </w:r>
      <w:r>
        <w:rPr>
          <w:rFonts w:hint="default" w:ascii="Palatino Linotype" w:hAnsi="Palatino Linotype" w:eastAsia="SimSun" w:cs="Palatino Linotype"/>
          <w:color w:val="FF0000"/>
          <w:sz w:val="20"/>
          <w:szCs w:val="20"/>
        </w:rPr>
        <w:t> </w:t>
      </w:r>
      <w:r>
        <w:rPr>
          <w:rFonts w:hint="default" w:ascii="Palatino Linotype" w:hAnsi="Palatino Linotype" w:eastAsia="SimSun" w:cs="Palatino Linotype"/>
          <w:color w:val="0E101A"/>
          <w:sz w:val="20"/>
          <w:szCs w:val="20"/>
        </w:rPr>
        <w:t>[31] proposed high multiplexing system performance to support face recognition over Wi-Fi. Action recognition proposed by [32–35]</w:t>
      </w:r>
      <w:r>
        <w:rPr>
          <w:rFonts w:hint="default" w:ascii="Palatino Linotype" w:hAnsi="Palatino Linotype" w:eastAsia="SimSun" w:cs="Palatino Linotype"/>
          <w:color w:val="FF0000"/>
          <w:sz w:val="20"/>
          <w:szCs w:val="20"/>
          <w:highlight w:val="yellow"/>
          <w:u w:val="single"/>
        </w:rPr>
        <w:t> is </w:t>
      </w:r>
      <w:r>
        <w:rPr>
          <w:rFonts w:hint="default" w:ascii="Palatino Linotype" w:hAnsi="Palatino Linotype" w:eastAsia="SimSun" w:cs="Palatino Linotype"/>
          <w:color w:val="0E101A"/>
          <w:sz w:val="20"/>
          <w:szCs w:val="20"/>
        </w:rPr>
        <w:t>more complicated and can be solved using an RGB-D camera with intrinsic features. However, the whole process of identification used a fixed orientation. It is very diverse from Chinese chess, where the position of a round piece can change its orientation when picked by a gripper so that it will become an obstacle during recognizing. For this reason, in recognizing targets, approaches such as a human way of thinking are needed.</w:t>
      </w:r>
    </w:p>
    <w:p>
      <w:pPr>
        <w:pStyle w:val="20"/>
        <w:rPr>
          <w:rFonts w:eastAsiaTheme="minorEastAsia"/>
          <w:lang w:eastAsia="zh-TW"/>
        </w:rPr>
      </w:pPr>
      <w:r>
        <w:rPr>
          <w:rFonts w:eastAsiaTheme="minorEastAsia"/>
          <w:lang w:eastAsia="zh-TW"/>
        </w:rPr>
        <w:t xml:space="preserve">Previously, </w:t>
      </w:r>
      <w:r>
        <w:t xml:space="preserve">Artificial </w:t>
      </w:r>
      <w:r>
        <w:rPr>
          <w:rFonts w:hint="default"/>
          <w:lang w:val="en-US"/>
        </w:rPr>
        <w:t>N</w:t>
      </w:r>
      <w:r>
        <w:t xml:space="preserve">eural </w:t>
      </w:r>
      <w:r>
        <w:rPr>
          <w:rFonts w:hint="default"/>
          <w:lang w:val="en-US"/>
        </w:rPr>
        <w:t>N</w:t>
      </w:r>
      <w:r>
        <w:t xml:space="preserve">etwork (ANN) is a model developed based on imitating the structure and operation of the brain and becomes the basis of the convolution network. This method can be used to simulate complex models and prediction problems. The traditional neural network consists of three parts: the input layer, the hidden layer, and the output layer. The hidden layer has many neurons, and each neuron in each layer is connected to all neurons in the next layer. </w:t>
      </w:r>
      <w:r>
        <w:rPr>
          <w:rFonts w:hint="eastAsia"/>
        </w:rPr>
        <w:t xml:space="preserve">A network with </w:t>
      </w:r>
      <w:r>
        <w:t xml:space="preserve">multiple hidden layers </w:t>
      </w:r>
      <w:r>
        <w:rPr>
          <w:rFonts w:hint="eastAsia"/>
        </w:rPr>
        <w:t>is</w:t>
      </w:r>
      <w:r>
        <w:t xml:space="preserve"> called </w:t>
      </w:r>
      <w:r>
        <w:rPr>
          <w:rFonts w:hint="default"/>
          <w:lang w:val="en-US"/>
        </w:rPr>
        <w:t>M</w:t>
      </w:r>
      <w:r>
        <w:t xml:space="preserve">ultilayer </w:t>
      </w:r>
      <w:r>
        <w:rPr>
          <w:rFonts w:hint="default"/>
          <w:lang w:val="en-US"/>
        </w:rPr>
        <w:t>P</w:t>
      </w:r>
      <w:r>
        <w:t>erceptron (MLP) [36].</w:t>
      </w:r>
    </w:p>
    <w:p>
      <w:pPr>
        <w:pStyle w:val="20"/>
        <w:rPr>
          <w:rFonts w:hint="default" w:ascii="Palatino Linotype" w:hAnsi="Palatino Linotype" w:eastAsia="SimSun" w:cs="Palatino Linotype"/>
          <w:color w:val="0E101A"/>
          <w:sz w:val="20"/>
          <w:szCs w:val="20"/>
        </w:rPr>
      </w:pPr>
      <w:r>
        <w:rPr>
          <w:rFonts w:hint="default" w:ascii="Palatino Linotype" w:hAnsi="Palatino Linotype" w:eastAsia="SimSun" w:cs="Palatino Linotype"/>
          <w:color w:val="0E101A"/>
          <w:sz w:val="20"/>
          <w:szCs w:val="20"/>
        </w:rPr>
        <w:t>For computer vision, a convolutional neural network (CNN) [37] is mainly used for image classification and object recognition. The main difference between MLP and CNN is that only the last layer of CNN is fully connected, while in MLP, each neuron is connected to each neuron of the next layer, resulting in a large increase in the number of parameters. For large images, it generates complex vectors. </w:t>
      </w:r>
      <w:r>
        <w:rPr>
          <w:rStyle w:val="15"/>
          <w:rFonts w:hint="default" w:ascii="Palatino Linotype" w:hAnsi="Palatino Linotype" w:eastAsia="SimSun" w:cs="Palatino Linotype"/>
          <w:b w:val="0"/>
          <w:bCs w:val="0"/>
          <w:color w:val="FF0000"/>
          <w:sz w:val="20"/>
          <w:szCs w:val="20"/>
          <w:highlight w:val="yellow"/>
        </w:rPr>
        <w:t>Also</w:t>
      </w:r>
      <w:r>
        <w:rPr>
          <w:rFonts w:hint="default" w:ascii="Palatino Linotype" w:hAnsi="Palatino Linotype" w:eastAsia="SimSun" w:cs="Palatino Linotype"/>
          <w:color w:val="0E101A"/>
          <w:sz w:val="20"/>
          <w:szCs w:val="20"/>
        </w:rPr>
        <w:t>, it ignores spatial information and flattens the image as input. J. Jin et al. [38] used CNNs to recognize traffic signs and used hinge loss stochastic gradient descent to train CNNs which were evaluated on the German Traffic Sign Recognition Benchmark. Chen et al. [39] present a hybrid deep convolutional neural networks (HDNNs) to recognize vehicles in satellite images by dividing the maps of the last convolutional layer and the max-pooling layer of DNN into multiple blocks of variable receptive field sizes or max-pooling field sizes to enable the HDNN to extract variable-scale features. In addition to images, CNNs are also used for speech recognition. O. Abdel-Hamid et al. [40] used a limited-weight-sharing scheme to simulate speech features in CNNs. Compared with DNNs, the bit error rate of the proposed method is reduced by 6–10%.</w:t>
      </w:r>
    </w:p>
    <w:p>
      <w:pPr>
        <w:pStyle w:val="20"/>
        <w:rPr>
          <w:rFonts w:hint="default" w:ascii="Palatino Linotype" w:hAnsi="Palatino Linotype" w:cs="Palatino Linotype" w:eastAsiaTheme="minorEastAsia"/>
          <w:sz w:val="20"/>
          <w:szCs w:val="20"/>
          <w:lang w:val="en-US" w:eastAsia="zh-TW"/>
        </w:rPr>
      </w:pPr>
      <w:r>
        <w:rPr>
          <w:rFonts w:hint="default" w:ascii="Palatino Linotype" w:hAnsi="Palatino Linotype" w:eastAsia="SimSun" w:cs="Palatino Linotype"/>
          <w:color w:val="0E101A"/>
          <w:sz w:val="20"/>
          <w:szCs w:val="20"/>
        </w:rPr>
        <w:t>In this paper, the chess piece is photographed by a camera and the picture is input to a convolutional neural network (CNN) for chess recognition. At the same time, the coordinates of the chess are obtained by Image Processing and sent to a robot system to grab the target chess</w:t>
      </w:r>
      <w:r>
        <w:rPr>
          <w:rFonts w:hint="default" w:ascii="Palatino Linotype" w:hAnsi="Palatino Linotype" w:eastAsia="SimSun" w:cs="Palatino Linotype"/>
          <w:b w:val="0"/>
          <w:bCs w:val="0"/>
          <w:color w:val="FF0000"/>
          <w:sz w:val="20"/>
          <w:szCs w:val="20"/>
          <w:highlight w:val="yellow"/>
        </w:rPr>
        <w:t> </w:t>
      </w:r>
      <w:r>
        <w:rPr>
          <w:rStyle w:val="15"/>
          <w:rFonts w:hint="default" w:ascii="Palatino Linotype" w:hAnsi="Palatino Linotype" w:eastAsia="SimSun" w:cs="Palatino Linotype"/>
          <w:b w:val="0"/>
          <w:bCs w:val="0"/>
          <w:color w:val="FF0000"/>
          <w:sz w:val="20"/>
          <w:szCs w:val="20"/>
          <w:highlight w:val="yellow"/>
        </w:rPr>
        <w:t>using the</w:t>
      </w:r>
      <w:r>
        <w:rPr>
          <w:rFonts w:hint="default" w:ascii="Palatino Linotype" w:hAnsi="Palatino Linotype" w:eastAsia="SimSun" w:cs="Palatino Linotype"/>
          <w:color w:val="0E101A"/>
          <w:sz w:val="20"/>
          <w:szCs w:val="20"/>
        </w:rPr>
        <w:t> Forward and Inverse dynamics. In this paper, the CNN will be used to recognize the characters on the chessmen and distinguish the front or backside of the chessmen, even they are randomly placed. The robot arm will be controlled to accurately grasp the chessmen and place them on the exact positions of the chessboard. The remainder of this paper is organized as follows:</w:t>
      </w:r>
      <w:r>
        <w:rPr>
          <w:rStyle w:val="15"/>
          <w:rFonts w:hint="default" w:ascii="Palatino Linotype" w:hAnsi="Palatino Linotype" w:eastAsia="SimSun" w:cs="Palatino Linotype"/>
          <w:color w:val="0E101A"/>
          <w:sz w:val="20"/>
          <w:szCs w:val="20"/>
        </w:rPr>
        <w:t> </w:t>
      </w:r>
      <w:r>
        <w:rPr>
          <w:rStyle w:val="15"/>
          <w:rFonts w:hint="default" w:ascii="Palatino Linotype" w:hAnsi="Palatino Linotype" w:eastAsia="SimSun" w:cs="Palatino Linotype"/>
          <w:b w:val="0"/>
          <w:bCs w:val="0"/>
          <w:color w:val="FF0000"/>
          <w:sz w:val="20"/>
          <w:szCs w:val="20"/>
          <w:highlight w:val="yellow"/>
        </w:rPr>
        <w:t>the</w:t>
      </w:r>
      <w:r>
        <w:rPr>
          <w:rFonts w:hint="default" w:ascii="Palatino Linotype" w:hAnsi="Palatino Linotype" w:eastAsia="SimSun" w:cs="Palatino Linotype"/>
          <w:color w:val="0E101A"/>
          <w:sz w:val="20"/>
          <w:szCs w:val="20"/>
        </w:rPr>
        <w:t> Chinese chess robotic system is introduced in Section 2 and the convolutional neural network is indicated in Section 3. Experimental results are analyzed in Section 4 along with the conclusions in Section 5 of the paper.</w:t>
      </w:r>
    </w:p>
    <w:p>
      <w:pPr>
        <w:pStyle w:val="50"/>
        <w:rPr>
          <w:rFonts w:eastAsia="PMingLiU"/>
          <w:lang w:eastAsia="zh-TW"/>
        </w:rPr>
      </w:pPr>
      <w:r>
        <w:rPr>
          <w:rFonts w:eastAsia="PMingLiU"/>
        </w:rPr>
        <w:t xml:space="preserve">2. </w:t>
      </w:r>
      <w:r>
        <w:rPr>
          <w:rFonts w:hint="eastAsia"/>
        </w:rPr>
        <w:t>Chinese Chess</w:t>
      </w:r>
      <w:r>
        <w:t xml:space="preserve"> </w:t>
      </w:r>
      <w:r>
        <w:rPr>
          <w:rFonts w:hint="eastAsia"/>
        </w:rPr>
        <w:t>Robotic S</w:t>
      </w:r>
      <w:r>
        <w:t>ystem</w:t>
      </w:r>
    </w:p>
    <w:p>
      <w:pPr>
        <w:pStyle w:val="35"/>
        <w:bidi w:val="0"/>
        <w:rPr>
          <w:rFonts w:hint="default"/>
          <w:lang w:val="en-US"/>
        </w:rPr>
      </w:pPr>
      <w:bookmarkStart w:id="0" w:name="OLE_LINK6"/>
      <w:bookmarkStart w:id="1" w:name="OLE_LINK5"/>
      <w:r>
        <w:rPr>
          <w:rFonts w:hint="default"/>
          <w:color w:val="FF0000"/>
          <w:highlight w:val="yellow"/>
          <w:lang w:val="en-US"/>
        </w:rPr>
        <w:t xml:space="preserve">The chessmen are photographed through the camera and the image is processed. Then, the coordinate transformation for the chessmen is setup by PC. Finally, the chessmen are randomly picked up by the robot arm through the gripper and placed on the proper positions on the chessboard, as shown in Figure 2. The robotic arm uses five-degree-of-freedom </w:t>
      </w:r>
      <w:r>
        <w:rPr>
          <w:rFonts w:hint="default"/>
          <w:lang w:val="en-US"/>
        </w:rPr>
        <w:t>(5DOF) Microbot’s TeachMover II whose variables of the kinematics model are shown in Figure 3 [41], where the distance between each joint is respectively represented by constants H, L and LL with values of 195.0, 177.8, and 96.5 mm. Table 1 lists the relation between the motor step and the actual joint rotation.</w:t>
      </w:r>
    </w:p>
    <w:p>
      <w:pPr>
        <w:pStyle w:val="44"/>
        <w:rPr>
          <w:rFonts w:eastAsiaTheme="minorEastAsia"/>
          <w:lang w:eastAsia="zh-TW"/>
        </w:rPr>
      </w:pPr>
      <w:r>
        <w:object>
          <v:shape id="_x0000_i1025" o:spt="75" type="#_x0000_t75" style="height:120.5pt;width:240.25pt;" o:ole="t" filled="f" o:preferrelative="t" stroked="f" coordsize="21600,21600">
            <v:path/>
            <v:fill on="f" focussize="0,0"/>
            <v:stroke on="f" joinstyle="miter"/>
            <v:imagedata r:id="rId13" o:title=""/>
            <o:lock v:ext="edit" aspectratio="t"/>
            <w10:wrap type="none"/>
            <w10:anchorlock/>
          </v:shape>
          <o:OLEObject Type="Embed" ProgID="Visio.Drawing.11" ShapeID="_x0000_i1025" DrawAspect="Content" ObjectID="_1468075725" r:id="rId12">
            <o:LockedField>false</o:LockedField>
          </o:OLEObject>
        </w:object>
      </w:r>
      <w:bookmarkEnd w:id="0"/>
      <w:bookmarkEnd w:id="1"/>
    </w:p>
    <w:p>
      <w:pPr>
        <w:pStyle w:val="43"/>
        <w:jc w:val="center"/>
        <w:rPr>
          <w:rFonts w:eastAsiaTheme="minorEastAsia"/>
          <w:shd w:val="clear" w:color="auto" w:fill="FFFFFF"/>
          <w:lang w:eastAsia="zh-TW"/>
        </w:rPr>
      </w:pPr>
      <w:r>
        <w:rPr>
          <w:b/>
        </w:rPr>
        <w:t xml:space="preserve">Figure 2. </w:t>
      </w:r>
      <w:r>
        <w:rPr>
          <w:shd w:val="clear" w:color="auto" w:fill="FFFFFF"/>
        </w:rPr>
        <w:t>The system flow architecture.</w:t>
      </w:r>
    </w:p>
    <w:p>
      <w:pPr>
        <w:pStyle w:val="44"/>
        <w:rPr>
          <w:rFonts w:eastAsia="PMingLiU"/>
          <w:lang w:eastAsia="zh-TW"/>
        </w:rPr>
      </w:pPr>
      <w:r>
        <w:rPr>
          <w:rFonts w:hint="eastAsia" w:eastAsia="PMingLiU"/>
          <w:lang w:eastAsia="zh-CN" w:bidi="ar-SA"/>
        </w:rPr>
        <w:drawing>
          <wp:inline distT="0" distB="0" distL="0" distR="0">
            <wp:extent cx="2534285" cy="2538730"/>
            <wp:effectExtent l="1905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pic:cNvPicPr>
                      <a:picLocks noChangeAspect="1" noChangeArrowheads="1"/>
                    </pic:cNvPicPr>
                  </pic:nvPicPr>
                  <pic:blipFill>
                    <a:blip r:embed="rId14" cstate="print"/>
                    <a:srcRect/>
                    <a:stretch>
                      <a:fillRect/>
                    </a:stretch>
                  </pic:blipFill>
                  <pic:spPr>
                    <a:xfrm>
                      <a:off x="0" y="0"/>
                      <a:ext cx="2538472" cy="2542976"/>
                    </a:xfrm>
                    <a:prstGeom prst="rect">
                      <a:avLst/>
                    </a:prstGeom>
                    <a:noFill/>
                    <a:ln w="9525">
                      <a:noFill/>
                      <a:miter lim="800000"/>
                      <a:headEnd/>
                      <a:tailEnd/>
                    </a:ln>
                  </pic:spPr>
                </pic:pic>
              </a:graphicData>
            </a:graphic>
          </wp:inline>
        </w:drawing>
      </w:r>
    </w:p>
    <w:p>
      <w:pPr>
        <w:pStyle w:val="43"/>
        <w:jc w:val="center"/>
        <w:rPr>
          <w:rFonts w:eastAsiaTheme="minorEastAsia"/>
          <w:lang w:eastAsia="zh-TW"/>
        </w:rPr>
      </w:pPr>
      <w:r>
        <w:rPr>
          <w:b/>
        </w:rPr>
        <w:t>Figure 3.</w:t>
      </w:r>
      <w:r>
        <w:rPr>
          <w:rFonts w:hint="eastAsia"/>
          <w:b/>
        </w:rPr>
        <w:t xml:space="preserve"> </w:t>
      </w:r>
      <w:r>
        <w:rPr>
          <w:rFonts w:hint="eastAsia"/>
        </w:rPr>
        <w:t>Schematics of Robotic arm</w:t>
      </w:r>
      <w:r>
        <w:rPr>
          <w:rFonts w:hint="eastAsia" w:eastAsiaTheme="minorEastAsia"/>
          <w:lang w:eastAsia="zh-TW"/>
        </w:rPr>
        <w:t>.</w:t>
      </w:r>
    </w:p>
    <w:p>
      <w:pPr>
        <w:pStyle w:val="40"/>
        <w:jc w:val="center"/>
        <w:rPr>
          <w:rFonts w:eastAsiaTheme="minorEastAsia"/>
          <w:lang w:eastAsia="zh-TW"/>
        </w:rPr>
      </w:pPr>
      <w:r>
        <w:rPr>
          <w:b/>
        </w:rPr>
        <w:t>Table 1.</w:t>
      </w:r>
      <w:r>
        <w:rPr>
          <w:rFonts w:hint="eastAsia"/>
          <w:b/>
        </w:rPr>
        <w:t xml:space="preserve"> </w:t>
      </w:r>
      <w:r>
        <w:rPr>
          <w:rFonts w:hint="eastAsia"/>
        </w:rPr>
        <w:t>R</w:t>
      </w:r>
      <w:r>
        <w:t>elation between the motor step and the actual joint rotation</w:t>
      </w:r>
      <w:r>
        <w:rPr>
          <w:rFonts w:hint="eastAsia" w:eastAsiaTheme="minorEastAsia"/>
          <w:lang w:eastAsia="zh-TW"/>
        </w:rPr>
        <w:t>.</w:t>
      </w:r>
    </w:p>
    <w:tbl>
      <w:tblPr>
        <w:tblStyle w:val="17"/>
        <w:tblW w:w="0" w:type="auto"/>
        <w:jc w:val="center"/>
        <w:tblBorders>
          <w:top w:val="single" w:color="auto" w:sz="8" w:space="0"/>
          <w:left w:val="none" w:color="auto" w:sz="0" w:space="0"/>
          <w:bottom w:val="single" w:color="auto" w:sz="8"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992"/>
        <w:gridCol w:w="1347"/>
        <w:gridCol w:w="2124"/>
      </w:tblGrid>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992" w:type="dxa"/>
            <w:tcBorders>
              <w:top w:val="single" w:color="auto" w:sz="8" w:space="0"/>
              <w:bottom w:val="single" w:color="auto" w:sz="4" w:space="0"/>
            </w:tcBorders>
            <w:shd w:val="clear" w:color="auto" w:fill="auto"/>
            <w:vAlign w:val="center"/>
          </w:tcPr>
          <w:p>
            <w:pPr>
              <w:autoSpaceDE w:val="0"/>
              <w:autoSpaceDN w:val="0"/>
              <w:adjustRightInd w:val="0"/>
              <w:snapToGrid w:val="0"/>
              <w:spacing w:line="240" w:lineRule="auto"/>
              <w:jc w:val="center"/>
              <w:rPr>
                <w:rFonts w:ascii="Palatino Linotype" w:hAnsi="Palatino Linotype"/>
                <w:b/>
                <w:snapToGrid w:val="0"/>
                <w:color w:val="000000" w:themeColor="text1"/>
                <w:sz w:val="20"/>
                <w:szCs w:val="24"/>
                <w:lang w:bidi="en-US"/>
                <w14:textFill>
                  <w14:solidFill>
                    <w14:schemeClr w14:val="tx1"/>
                  </w14:solidFill>
                </w14:textFill>
              </w:rPr>
            </w:pPr>
            <w:r>
              <w:rPr>
                <w:rFonts w:ascii="Palatino Linotype" w:hAnsi="Palatino Linotype"/>
                <w:b/>
                <w:snapToGrid w:val="0"/>
                <w:color w:val="000000" w:themeColor="text1"/>
                <w:sz w:val="20"/>
                <w:szCs w:val="24"/>
                <w:lang w:bidi="en-US"/>
                <w14:textFill>
                  <w14:solidFill>
                    <w14:schemeClr w14:val="tx1"/>
                  </w14:solidFill>
                </w14:textFill>
              </w:rPr>
              <w:t>Motor</w:t>
            </w:r>
          </w:p>
        </w:tc>
        <w:tc>
          <w:tcPr>
            <w:tcW w:w="1347" w:type="dxa"/>
            <w:tcBorders>
              <w:top w:val="single" w:color="auto" w:sz="8" w:space="0"/>
              <w:bottom w:val="single" w:color="auto" w:sz="4" w:space="0"/>
            </w:tcBorders>
            <w:shd w:val="clear" w:color="auto" w:fill="auto"/>
            <w:vAlign w:val="center"/>
          </w:tcPr>
          <w:p>
            <w:pPr>
              <w:autoSpaceDE w:val="0"/>
              <w:autoSpaceDN w:val="0"/>
              <w:adjustRightInd w:val="0"/>
              <w:snapToGrid w:val="0"/>
              <w:spacing w:line="240" w:lineRule="auto"/>
              <w:jc w:val="center"/>
              <w:rPr>
                <w:rFonts w:ascii="Palatino Linotype" w:hAnsi="Palatino Linotype"/>
                <w:b/>
                <w:snapToGrid w:val="0"/>
                <w:color w:val="000000" w:themeColor="text1"/>
                <w:sz w:val="20"/>
                <w:szCs w:val="24"/>
                <w:lang w:bidi="en-US"/>
                <w14:textFill>
                  <w14:solidFill>
                    <w14:schemeClr w14:val="tx1"/>
                  </w14:solidFill>
                </w14:textFill>
              </w:rPr>
            </w:pPr>
            <w:r>
              <w:rPr>
                <w:rFonts w:ascii="Palatino Linotype" w:hAnsi="Palatino Linotype"/>
                <w:b/>
                <w:snapToGrid w:val="0"/>
                <w:color w:val="000000" w:themeColor="text1"/>
                <w:sz w:val="20"/>
                <w:szCs w:val="24"/>
                <w:lang w:bidi="en-US"/>
                <w14:textFill>
                  <w14:solidFill>
                    <w14:schemeClr w14:val="tx1"/>
                  </w14:solidFill>
                </w14:textFill>
              </w:rPr>
              <w:t>Joint</w:t>
            </w:r>
          </w:p>
        </w:tc>
        <w:tc>
          <w:tcPr>
            <w:tcW w:w="2124" w:type="dxa"/>
            <w:tcBorders>
              <w:top w:val="single" w:color="auto" w:sz="8" w:space="0"/>
              <w:bottom w:val="single" w:color="auto" w:sz="4" w:space="0"/>
            </w:tcBorders>
            <w:shd w:val="clear" w:color="auto" w:fill="auto"/>
            <w:vAlign w:val="center"/>
          </w:tcPr>
          <w:p>
            <w:pPr>
              <w:autoSpaceDE w:val="0"/>
              <w:autoSpaceDN w:val="0"/>
              <w:adjustRightInd w:val="0"/>
              <w:snapToGrid w:val="0"/>
              <w:spacing w:line="240" w:lineRule="auto"/>
              <w:jc w:val="center"/>
              <w:rPr>
                <w:rFonts w:ascii="Palatino Linotype" w:hAnsi="Palatino Linotype"/>
                <w:b/>
                <w:snapToGrid w:val="0"/>
                <w:color w:val="000000" w:themeColor="text1"/>
                <w:sz w:val="20"/>
                <w:szCs w:val="24"/>
                <w:lang w:bidi="en-US"/>
                <w14:textFill>
                  <w14:solidFill>
                    <w14:schemeClr w14:val="tx1"/>
                  </w14:solidFill>
                </w14:textFill>
              </w:rPr>
            </w:pPr>
            <w:r>
              <w:rPr>
                <w:rFonts w:ascii="Palatino Linotype" w:hAnsi="Palatino Linotype"/>
                <w:b/>
                <w:snapToGrid w:val="0"/>
                <w:color w:val="000000" w:themeColor="text1"/>
                <w:sz w:val="20"/>
                <w:szCs w:val="24"/>
                <w:lang w:bidi="en-US"/>
                <w14:textFill>
                  <w14:solidFill>
                    <w14:schemeClr w14:val="tx1"/>
                  </w14:solidFill>
                </w14:textFill>
              </w:rPr>
              <w:t>Steps Per Degree</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992" w:type="dxa"/>
            <w:tcBorders>
              <w:top w:val="single" w:color="auto" w:sz="4" w:space="0"/>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4"/>
                <w:lang w:bidi="en-US"/>
                <w14:textFill>
                  <w14:solidFill>
                    <w14:schemeClr w14:val="tx1"/>
                  </w14:solidFill>
                </w14:textFill>
              </w:rPr>
            </w:pPr>
            <w:r>
              <w:rPr>
                <w:rFonts w:hint="eastAsia" w:ascii="Palatino Linotype" w:hAnsi="Palatino Linotype"/>
                <w:snapToGrid w:val="0"/>
                <w:color w:val="000000" w:themeColor="text1"/>
                <w:sz w:val="20"/>
                <w:szCs w:val="24"/>
                <w:lang w:bidi="en-US"/>
                <w14:textFill>
                  <w14:solidFill>
                    <w14:schemeClr w14:val="tx1"/>
                  </w14:solidFill>
                </w14:textFill>
              </w:rPr>
              <w:t>1</w:t>
            </w:r>
          </w:p>
        </w:tc>
        <w:tc>
          <w:tcPr>
            <w:tcW w:w="1347" w:type="dxa"/>
            <w:tcBorders>
              <w:top w:val="single" w:color="auto" w:sz="4" w:space="0"/>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4"/>
                <w:lang w:bidi="en-US"/>
                <w14:textFill>
                  <w14:solidFill>
                    <w14:schemeClr w14:val="tx1"/>
                  </w14:solidFill>
                </w14:textFill>
              </w:rPr>
            </w:pPr>
            <w:r>
              <w:rPr>
                <w:rFonts w:ascii="Palatino Linotype" w:hAnsi="Palatino Linotype"/>
                <w:snapToGrid w:val="0"/>
                <w:color w:val="000000" w:themeColor="text1"/>
                <w:sz w:val="20"/>
                <w:szCs w:val="24"/>
                <w:lang w:bidi="en-US"/>
                <w14:textFill>
                  <w14:solidFill>
                    <w14:schemeClr w14:val="tx1"/>
                  </w14:solidFill>
                </w14:textFill>
              </w:rPr>
              <w:t>Base</w:t>
            </w:r>
          </w:p>
        </w:tc>
        <w:tc>
          <w:tcPr>
            <w:tcW w:w="2124" w:type="dxa"/>
            <w:tcBorders>
              <w:top w:val="single" w:color="auto" w:sz="4" w:space="0"/>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4"/>
                <w:lang w:bidi="en-US"/>
                <w14:textFill>
                  <w14:solidFill>
                    <w14:schemeClr w14:val="tx1"/>
                  </w14:solidFill>
                </w14:textFill>
              </w:rPr>
            </w:pPr>
            <w:r>
              <w:rPr>
                <w:rFonts w:ascii="Palatino Linotype" w:hAnsi="Palatino Linotype"/>
                <w:snapToGrid w:val="0"/>
                <w:color w:val="000000" w:themeColor="text1"/>
                <w:sz w:val="20"/>
                <w:szCs w:val="24"/>
                <w:lang w:bidi="en-US"/>
                <w14:textFill>
                  <w14:solidFill>
                    <w14:schemeClr w14:val="tx1"/>
                  </w14:solidFill>
                </w14:textFill>
              </w:rPr>
              <w:t>19.64</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992" w:type="dxa"/>
            <w:tcBorders>
              <w:top w:val="nil"/>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4"/>
                <w:lang w:bidi="en-US"/>
                <w14:textFill>
                  <w14:solidFill>
                    <w14:schemeClr w14:val="tx1"/>
                  </w14:solidFill>
                </w14:textFill>
              </w:rPr>
            </w:pPr>
            <w:r>
              <w:rPr>
                <w:rFonts w:hint="eastAsia" w:ascii="Palatino Linotype" w:hAnsi="Palatino Linotype"/>
                <w:snapToGrid w:val="0"/>
                <w:color w:val="000000" w:themeColor="text1"/>
                <w:sz w:val="20"/>
                <w:szCs w:val="24"/>
                <w:lang w:bidi="en-US"/>
                <w14:textFill>
                  <w14:solidFill>
                    <w14:schemeClr w14:val="tx1"/>
                  </w14:solidFill>
                </w14:textFill>
              </w:rPr>
              <w:t>2</w:t>
            </w:r>
          </w:p>
        </w:tc>
        <w:tc>
          <w:tcPr>
            <w:tcW w:w="1347" w:type="dxa"/>
            <w:tcBorders>
              <w:top w:val="nil"/>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4"/>
                <w:lang w:bidi="en-US"/>
                <w14:textFill>
                  <w14:solidFill>
                    <w14:schemeClr w14:val="tx1"/>
                  </w14:solidFill>
                </w14:textFill>
              </w:rPr>
            </w:pPr>
            <w:r>
              <w:rPr>
                <w:rFonts w:ascii="Palatino Linotype" w:hAnsi="Palatino Linotype"/>
                <w:snapToGrid w:val="0"/>
                <w:color w:val="000000" w:themeColor="text1"/>
                <w:sz w:val="20"/>
                <w:szCs w:val="24"/>
                <w:lang w:bidi="en-US"/>
                <w14:textFill>
                  <w14:solidFill>
                    <w14:schemeClr w14:val="tx1"/>
                  </w14:solidFill>
                </w14:textFill>
              </w:rPr>
              <w:t>Shoulder</w:t>
            </w:r>
          </w:p>
        </w:tc>
        <w:tc>
          <w:tcPr>
            <w:tcW w:w="2124" w:type="dxa"/>
            <w:tcBorders>
              <w:top w:val="nil"/>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4"/>
                <w:lang w:bidi="en-US"/>
                <w14:textFill>
                  <w14:solidFill>
                    <w14:schemeClr w14:val="tx1"/>
                  </w14:solidFill>
                </w14:textFill>
              </w:rPr>
            </w:pPr>
            <w:r>
              <w:rPr>
                <w:rFonts w:ascii="Palatino Linotype" w:hAnsi="Palatino Linotype"/>
                <w:snapToGrid w:val="0"/>
                <w:color w:val="000000" w:themeColor="text1"/>
                <w:sz w:val="20"/>
                <w:szCs w:val="24"/>
                <w:lang w:bidi="en-US"/>
                <w14:textFill>
                  <w14:solidFill>
                    <w14:schemeClr w14:val="tx1"/>
                  </w14:solidFill>
                </w14:textFill>
              </w:rPr>
              <w:t>19.64</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992" w:type="dxa"/>
            <w:tcBorders>
              <w:top w:val="nil"/>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4"/>
                <w:lang w:bidi="en-US"/>
                <w14:textFill>
                  <w14:solidFill>
                    <w14:schemeClr w14:val="tx1"/>
                  </w14:solidFill>
                </w14:textFill>
              </w:rPr>
            </w:pPr>
            <w:r>
              <w:rPr>
                <w:rFonts w:hint="eastAsia" w:ascii="Palatino Linotype" w:hAnsi="Palatino Linotype"/>
                <w:snapToGrid w:val="0"/>
                <w:color w:val="000000" w:themeColor="text1"/>
                <w:sz w:val="20"/>
                <w:szCs w:val="24"/>
                <w:lang w:bidi="en-US"/>
                <w14:textFill>
                  <w14:solidFill>
                    <w14:schemeClr w14:val="tx1"/>
                  </w14:solidFill>
                </w14:textFill>
              </w:rPr>
              <w:t>3</w:t>
            </w:r>
          </w:p>
        </w:tc>
        <w:tc>
          <w:tcPr>
            <w:tcW w:w="1347" w:type="dxa"/>
            <w:tcBorders>
              <w:top w:val="nil"/>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4"/>
                <w:lang w:bidi="en-US"/>
                <w14:textFill>
                  <w14:solidFill>
                    <w14:schemeClr w14:val="tx1"/>
                  </w14:solidFill>
                </w14:textFill>
              </w:rPr>
            </w:pPr>
            <w:r>
              <w:rPr>
                <w:rFonts w:ascii="Palatino Linotype" w:hAnsi="Palatino Linotype"/>
                <w:snapToGrid w:val="0"/>
                <w:color w:val="000000" w:themeColor="text1"/>
                <w:sz w:val="20"/>
                <w:szCs w:val="24"/>
                <w:lang w:bidi="en-US"/>
                <w14:textFill>
                  <w14:solidFill>
                    <w14:schemeClr w14:val="tx1"/>
                  </w14:solidFill>
                </w14:textFill>
              </w:rPr>
              <w:t>Elbow</w:t>
            </w:r>
          </w:p>
        </w:tc>
        <w:tc>
          <w:tcPr>
            <w:tcW w:w="2124" w:type="dxa"/>
            <w:tcBorders>
              <w:top w:val="nil"/>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4"/>
                <w:lang w:bidi="en-US"/>
                <w14:textFill>
                  <w14:solidFill>
                    <w14:schemeClr w14:val="tx1"/>
                  </w14:solidFill>
                </w14:textFill>
              </w:rPr>
            </w:pPr>
            <w:r>
              <w:rPr>
                <w:rFonts w:hint="eastAsia" w:ascii="Palatino Linotype" w:hAnsi="Palatino Linotype"/>
                <w:snapToGrid w:val="0"/>
                <w:color w:val="000000" w:themeColor="text1"/>
                <w:sz w:val="20"/>
                <w:szCs w:val="24"/>
                <w:lang w:bidi="en-US"/>
                <w14:textFill>
                  <w14:solidFill>
                    <w14:schemeClr w14:val="tx1"/>
                  </w14:solidFill>
                </w14:textFill>
              </w:rPr>
              <w:t>11.55</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992" w:type="dxa"/>
            <w:tcBorders>
              <w:top w:val="nil"/>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4"/>
                <w:lang w:bidi="en-US"/>
                <w14:textFill>
                  <w14:solidFill>
                    <w14:schemeClr w14:val="tx1"/>
                  </w14:solidFill>
                </w14:textFill>
              </w:rPr>
            </w:pPr>
            <w:r>
              <w:rPr>
                <w:rFonts w:hint="eastAsia" w:ascii="Palatino Linotype" w:hAnsi="Palatino Linotype"/>
                <w:snapToGrid w:val="0"/>
                <w:color w:val="000000" w:themeColor="text1"/>
                <w:sz w:val="20"/>
                <w:szCs w:val="24"/>
                <w:lang w:bidi="en-US"/>
                <w14:textFill>
                  <w14:solidFill>
                    <w14:schemeClr w14:val="tx1"/>
                  </w14:solidFill>
                </w14:textFill>
              </w:rPr>
              <w:t>4</w:t>
            </w:r>
          </w:p>
        </w:tc>
        <w:tc>
          <w:tcPr>
            <w:tcW w:w="1347" w:type="dxa"/>
            <w:tcBorders>
              <w:top w:val="nil"/>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4"/>
                <w:lang w:bidi="en-US"/>
                <w14:textFill>
                  <w14:solidFill>
                    <w14:schemeClr w14:val="tx1"/>
                  </w14:solidFill>
                </w14:textFill>
              </w:rPr>
            </w:pPr>
            <w:r>
              <w:rPr>
                <w:rFonts w:ascii="Palatino Linotype" w:hAnsi="Palatino Linotype"/>
                <w:snapToGrid w:val="0"/>
                <w:color w:val="000000" w:themeColor="text1"/>
                <w:sz w:val="20"/>
                <w:szCs w:val="24"/>
                <w:lang w:bidi="en-US"/>
                <w14:textFill>
                  <w14:solidFill>
                    <w14:schemeClr w14:val="tx1"/>
                  </w14:solidFill>
                </w14:textFill>
              </w:rPr>
              <w:t>Right wrist</w:t>
            </w:r>
          </w:p>
        </w:tc>
        <w:tc>
          <w:tcPr>
            <w:tcW w:w="2124" w:type="dxa"/>
            <w:tcBorders>
              <w:top w:val="nil"/>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4"/>
                <w:lang w:bidi="en-US"/>
                <w14:textFill>
                  <w14:solidFill>
                    <w14:schemeClr w14:val="tx1"/>
                  </w14:solidFill>
                </w14:textFill>
              </w:rPr>
            </w:pPr>
            <w:r>
              <w:rPr>
                <w:rFonts w:ascii="Palatino Linotype" w:hAnsi="Palatino Linotype"/>
                <w:snapToGrid w:val="0"/>
                <w:color w:val="000000" w:themeColor="text1"/>
                <w:sz w:val="20"/>
                <w:szCs w:val="24"/>
                <w:lang w:bidi="en-US"/>
                <w14:textFill>
                  <w14:solidFill>
                    <w14:schemeClr w14:val="tx1"/>
                  </w14:solidFill>
                </w14:textFill>
              </w:rPr>
              <w:t>4.27</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992" w:type="dxa"/>
            <w:tcBorders>
              <w:top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4"/>
                <w:lang w:bidi="en-US"/>
                <w14:textFill>
                  <w14:solidFill>
                    <w14:schemeClr w14:val="tx1"/>
                  </w14:solidFill>
                </w14:textFill>
              </w:rPr>
            </w:pPr>
            <w:r>
              <w:rPr>
                <w:rFonts w:hint="eastAsia" w:ascii="Palatino Linotype" w:hAnsi="Palatino Linotype"/>
                <w:snapToGrid w:val="0"/>
                <w:color w:val="000000" w:themeColor="text1"/>
                <w:sz w:val="20"/>
                <w:szCs w:val="24"/>
                <w:lang w:bidi="en-US"/>
                <w14:textFill>
                  <w14:solidFill>
                    <w14:schemeClr w14:val="tx1"/>
                  </w14:solidFill>
                </w14:textFill>
              </w:rPr>
              <w:t>5</w:t>
            </w:r>
          </w:p>
        </w:tc>
        <w:tc>
          <w:tcPr>
            <w:tcW w:w="1347" w:type="dxa"/>
            <w:tcBorders>
              <w:top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4"/>
                <w:lang w:bidi="en-US"/>
                <w14:textFill>
                  <w14:solidFill>
                    <w14:schemeClr w14:val="tx1"/>
                  </w14:solidFill>
                </w14:textFill>
              </w:rPr>
            </w:pPr>
            <w:r>
              <w:rPr>
                <w:rFonts w:ascii="Palatino Linotype" w:hAnsi="Palatino Linotype"/>
                <w:snapToGrid w:val="0"/>
                <w:color w:val="000000" w:themeColor="text1"/>
                <w:sz w:val="20"/>
                <w:szCs w:val="24"/>
                <w:lang w:bidi="en-US"/>
                <w14:textFill>
                  <w14:solidFill>
                    <w14:schemeClr w14:val="tx1"/>
                  </w14:solidFill>
                </w14:textFill>
              </w:rPr>
              <w:t>Left wrist</w:t>
            </w:r>
          </w:p>
        </w:tc>
        <w:tc>
          <w:tcPr>
            <w:tcW w:w="2124" w:type="dxa"/>
            <w:tcBorders>
              <w:top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4"/>
                <w:lang w:bidi="en-US"/>
                <w14:textFill>
                  <w14:solidFill>
                    <w14:schemeClr w14:val="tx1"/>
                  </w14:solidFill>
                </w14:textFill>
              </w:rPr>
            </w:pPr>
            <w:r>
              <w:rPr>
                <w:rFonts w:ascii="Palatino Linotype" w:hAnsi="Palatino Linotype"/>
                <w:snapToGrid w:val="0"/>
                <w:color w:val="000000" w:themeColor="text1"/>
                <w:sz w:val="20"/>
                <w:szCs w:val="24"/>
                <w:lang w:bidi="en-US"/>
                <w14:textFill>
                  <w14:solidFill>
                    <w14:schemeClr w14:val="tx1"/>
                  </w14:solidFill>
                </w14:textFill>
              </w:rPr>
              <w:t>4.27</w:t>
            </w:r>
          </w:p>
        </w:tc>
      </w:tr>
    </w:tbl>
    <w:p>
      <w:pPr>
        <w:pStyle w:val="20"/>
        <w:spacing w:before="240"/>
        <w:rPr>
          <w:rFonts w:hint="eastAsia"/>
        </w:rPr>
      </w:pPr>
      <w:r>
        <w:t xml:space="preserve">In order to define the coordinate system of the robotic arm, it is necessary to first establish a coordinate on each link and use the Denavit-Hartenberg </w:t>
      </w:r>
      <w:r>
        <w:rPr>
          <w:rFonts w:hint="eastAsia"/>
        </w:rPr>
        <w:t xml:space="preserve">(DH) </w:t>
      </w:r>
      <w:r>
        <w:t>rule to determine the DH transformation matrix of each link. As long as this transformation matrix is used to achieve the transformation of the two coordinate systems, thus the equations of forward and inverse kinematics are derived.</w:t>
      </w:r>
      <w:r>
        <w:rPr>
          <w:rFonts w:hint="eastAsia"/>
        </w:rPr>
        <w:t xml:space="preserve"> </w:t>
      </w:r>
    </w:p>
    <w:p>
      <w:pPr>
        <w:pStyle w:val="20"/>
        <w:rPr>
          <w:rFonts w:eastAsiaTheme="minorEastAsia"/>
          <w:lang w:eastAsia="zh-TW"/>
        </w:rPr>
      </w:pPr>
      <w:r>
        <w:t>Table 2 shows the D-H parameters of the robot</w:t>
      </w:r>
      <w:r>
        <w:rPr>
          <w:rFonts w:hint="eastAsia"/>
        </w:rPr>
        <w:t>, where</w:t>
      </w:r>
      <w:r>
        <w:rPr>
          <w:position w:val="-10"/>
        </w:rPr>
        <w:object>
          <v:shape id="_x0000_i1027" o:spt="75" type="#_x0000_t75" style="height:15.65pt;width:12.5pt;" o:ole="t" filled="f" o:preferrelative="t" stroked="f" coordsize="21600,21600">
            <v:path/>
            <v:fill on="f" focussize="0,0"/>
            <v:stroke on="f" joinstyle="miter"/>
            <v:imagedata r:id="rId16" o:title=""/>
            <o:lock v:ext="edit" aspectratio="t"/>
            <w10:wrap type="none"/>
            <w10:anchorlock/>
          </v:shape>
          <o:OLEObject Type="Embed" ProgID="Equation.3" ShapeID="_x0000_i1027" DrawAspect="Content" ObjectID="_1468075726" r:id="rId15">
            <o:LockedField>false</o:LockedField>
          </o:OLEObject>
        </w:object>
      </w:r>
      <w:r>
        <w:rPr>
          <w:rFonts w:hint="eastAsia"/>
        </w:rPr>
        <w:t>,</w:t>
      </w:r>
      <w:r>
        <w:rPr>
          <w:position w:val="-10"/>
        </w:rPr>
        <w:object>
          <v:shape id="_x0000_i1028" o:spt="75" type="#_x0000_t75" style="height:15.65pt;width:11.75pt;" o:ole="t" filled="f" o:preferrelative="t" stroked="f" coordsize="21600,21600">
            <v:path/>
            <v:fill on="f" focussize="0,0"/>
            <v:stroke on="f" joinstyle="miter"/>
            <v:imagedata r:id="rId18" o:title=""/>
            <o:lock v:ext="edit" aspectratio="t"/>
            <w10:wrap type="none"/>
            <w10:anchorlock/>
          </v:shape>
          <o:OLEObject Type="Embed" ProgID="Equation.3" ShapeID="_x0000_i1028" DrawAspect="Content" ObjectID="_1468075727" r:id="rId17">
            <o:LockedField>false</o:LockedField>
          </o:OLEObject>
        </w:object>
      </w:r>
      <w:r>
        <w:rPr>
          <w:rFonts w:hint="eastAsia"/>
        </w:rPr>
        <w:t>,</w:t>
      </w:r>
      <w:r>
        <w:rPr>
          <w:position w:val="-10"/>
        </w:rPr>
        <w:object>
          <v:shape id="_x0000_i1029" o:spt="75" type="#_x0000_t75" style="height:15.65pt;width:9.4pt;" o:ole="t" filled="f" o:preferrelative="t" stroked="f" coordsize="21600,21600">
            <v:path/>
            <v:fill on="f" focussize="0,0"/>
            <v:stroke on="f" joinstyle="miter"/>
            <v:imagedata r:id="rId20" o:title=""/>
            <o:lock v:ext="edit" aspectratio="t"/>
            <w10:wrap type="none"/>
            <w10:anchorlock/>
          </v:shape>
          <o:OLEObject Type="Embed" ProgID="Equation.3" ShapeID="_x0000_i1029" DrawAspect="Content" ObjectID="_1468075728" r:id="rId19">
            <o:LockedField>false</o:LockedField>
          </o:OLEObject>
        </w:object>
      </w:r>
      <w:r>
        <w:rPr>
          <w:rFonts w:hint="eastAsia"/>
        </w:rPr>
        <w:t>, and</w:t>
      </w:r>
      <w:r>
        <w:rPr>
          <w:position w:val="-10"/>
        </w:rPr>
        <w:object>
          <v:shape id="_x0000_i1030" o:spt="75" type="#_x0000_t75" style="height:15.65pt;width:9.4pt;" o:ole="t" filled="f" o:preferrelative="t" stroked="f" coordsize="21600,21600">
            <v:path/>
            <v:fill on="f" focussize="0,0"/>
            <v:stroke on="f" joinstyle="miter"/>
            <v:imagedata r:id="rId22" o:title=""/>
            <o:lock v:ext="edit" aspectratio="t"/>
            <w10:wrap type="none"/>
            <w10:anchorlock/>
          </v:shape>
          <o:OLEObject Type="Embed" ProgID="Equation.3" ShapeID="_x0000_i1030" DrawAspect="Content" ObjectID="_1468075729" r:id="rId21">
            <o:LockedField>false</o:LockedField>
          </o:OLEObject>
        </w:object>
      </w:r>
      <w:r>
        <w:rPr>
          <w:rFonts w:hint="eastAsia"/>
        </w:rPr>
        <w:t xml:space="preserve"> respectively represents </w:t>
      </w:r>
      <w:r>
        <w:t>link twist</w:t>
      </w:r>
      <w:r>
        <w:rPr>
          <w:rFonts w:hint="eastAsia"/>
        </w:rPr>
        <w:t>,</w:t>
      </w:r>
      <w:r>
        <w:t xml:space="preserve"> link length</w:t>
      </w:r>
      <w:r>
        <w:rPr>
          <w:rFonts w:hint="eastAsia"/>
        </w:rPr>
        <w:t>,</w:t>
      </w:r>
      <w:r>
        <w:t xml:space="preserve"> link distance</w:t>
      </w:r>
      <w:r>
        <w:rPr>
          <w:rFonts w:hint="eastAsia"/>
        </w:rPr>
        <w:t xml:space="preserve">, and </w:t>
      </w:r>
      <w:r>
        <w:t>link angle.</w:t>
      </w:r>
    </w:p>
    <w:p>
      <w:pPr>
        <w:pStyle w:val="40"/>
        <w:jc w:val="center"/>
        <w:rPr>
          <w:rFonts w:eastAsiaTheme="minorEastAsia"/>
          <w:lang w:eastAsia="zh-TW"/>
        </w:rPr>
      </w:pPr>
      <w:r>
        <w:rPr>
          <w:b/>
        </w:rPr>
        <w:t xml:space="preserve">Table 2. </w:t>
      </w:r>
      <w:r>
        <w:t xml:space="preserve">D-H parameters of </w:t>
      </w:r>
      <w:r>
        <w:rPr>
          <w:rFonts w:hint="eastAsia"/>
        </w:rPr>
        <w:t>TeachMover II</w:t>
      </w:r>
      <w:r>
        <w:rPr>
          <w:rFonts w:hint="eastAsia" w:eastAsiaTheme="minorEastAsia"/>
          <w:lang w:eastAsia="zh-TW"/>
        </w:rPr>
        <w:t>.</w:t>
      </w:r>
    </w:p>
    <w:tbl>
      <w:tblPr>
        <w:tblStyle w:val="16"/>
        <w:tblW w:w="0" w:type="auto"/>
        <w:jc w:val="center"/>
        <w:tblBorders>
          <w:top w:val="single" w:color="auto" w:sz="8" w:space="0"/>
          <w:left w:val="none" w:color="auto" w:sz="0" w:space="0"/>
          <w:bottom w:val="single" w:color="auto" w:sz="8"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649"/>
        <w:gridCol w:w="1255"/>
        <w:gridCol w:w="498"/>
        <w:gridCol w:w="466"/>
        <w:gridCol w:w="461"/>
        <w:gridCol w:w="858"/>
      </w:tblGrid>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single" w:color="auto" w:sz="8" w:space="0"/>
              <w:bottom w:val="single" w:color="auto" w:sz="4" w:space="0"/>
            </w:tcBorders>
            <w:shd w:val="clear" w:color="auto" w:fill="auto"/>
            <w:vAlign w:val="center"/>
          </w:tcPr>
          <w:p>
            <w:pPr>
              <w:autoSpaceDE w:val="0"/>
              <w:autoSpaceDN w:val="0"/>
              <w:adjustRightInd w:val="0"/>
              <w:snapToGrid w:val="0"/>
              <w:spacing w:line="240" w:lineRule="auto"/>
              <w:jc w:val="center"/>
              <w:rPr>
                <w:rFonts w:ascii="Palatino Linotype" w:hAnsi="Palatino Linotype"/>
                <w:b/>
                <w:snapToGrid w:val="0"/>
                <w:color w:val="000000" w:themeColor="text1"/>
                <w:sz w:val="20"/>
                <w:szCs w:val="22"/>
                <w:lang w:bidi="en-US"/>
                <w14:textFill>
                  <w14:solidFill>
                    <w14:schemeClr w14:val="tx1"/>
                  </w14:solidFill>
                </w14:textFill>
              </w:rPr>
            </w:pPr>
            <w:r>
              <w:rPr>
                <w:rFonts w:ascii="Palatino Linotype" w:hAnsi="Palatino Linotype"/>
                <w:b/>
                <w:snapToGrid w:val="0"/>
                <w:color w:val="000000" w:themeColor="text1"/>
                <w:sz w:val="20"/>
                <w:szCs w:val="22"/>
                <w:lang w:bidi="en-US"/>
                <w14:textFill>
                  <w14:solidFill>
                    <w14:schemeClr w14:val="tx1"/>
                  </w14:solidFill>
                </w14:textFill>
              </w:rPr>
              <w:t>Link</w:t>
            </w:r>
          </w:p>
        </w:tc>
        <w:tc>
          <w:tcPr>
            <w:tcW w:w="0" w:type="auto"/>
            <w:tcBorders>
              <w:top w:val="single" w:color="auto" w:sz="8" w:space="0"/>
              <w:bottom w:val="single" w:color="auto" w:sz="4" w:space="0"/>
            </w:tcBorders>
            <w:shd w:val="clear" w:color="auto" w:fill="auto"/>
            <w:vAlign w:val="center"/>
          </w:tcPr>
          <w:p>
            <w:pPr>
              <w:autoSpaceDE w:val="0"/>
              <w:autoSpaceDN w:val="0"/>
              <w:adjustRightInd w:val="0"/>
              <w:snapToGrid w:val="0"/>
              <w:spacing w:line="240" w:lineRule="auto"/>
              <w:jc w:val="center"/>
              <w:rPr>
                <w:rFonts w:ascii="Palatino Linotype" w:hAnsi="Palatino Linotype"/>
                <w:b/>
                <w:snapToGrid w:val="0"/>
                <w:color w:val="000000" w:themeColor="text1"/>
                <w:sz w:val="20"/>
                <w:szCs w:val="22"/>
                <w:lang w:bidi="en-US"/>
                <w14:textFill>
                  <w14:solidFill>
                    <w14:schemeClr w14:val="tx1"/>
                  </w14:solidFill>
                </w14:textFill>
              </w:rPr>
            </w:pPr>
            <w:r>
              <w:rPr>
                <w:rFonts w:ascii="Palatino Linotype" w:hAnsi="Palatino Linotype"/>
                <w:b/>
                <w:snapToGrid w:val="0"/>
                <w:color w:val="000000" w:themeColor="text1"/>
                <w:sz w:val="20"/>
                <w:szCs w:val="22"/>
                <w:lang w:bidi="en-US"/>
                <w14:textFill>
                  <w14:solidFill>
                    <w14:schemeClr w14:val="tx1"/>
                  </w14:solidFill>
                </w14:textFill>
              </w:rPr>
              <w:t>Joint Name</w:t>
            </w:r>
          </w:p>
        </w:tc>
        <w:tc>
          <w:tcPr>
            <w:tcW w:w="0" w:type="auto"/>
            <w:tcBorders>
              <w:top w:val="single" w:color="auto" w:sz="8" w:space="0"/>
              <w:bottom w:val="single" w:color="auto" w:sz="4" w:space="0"/>
            </w:tcBorders>
            <w:shd w:val="clear" w:color="auto" w:fill="auto"/>
            <w:vAlign w:val="center"/>
          </w:tcPr>
          <w:p>
            <w:pPr>
              <w:autoSpaceDE w:val="0"/>
              <w:autoSpaceDN w:val="0"/>
              <w:adjustRightInd w:val="0"/>
              <w:snapToGrid w:val="0"/>
              <w:spacing w:line="240" w:lineRule="auto"/>
              <w:jc w:val="center"/>
              <w:rPr>
                <w:rFonts w:ascii="Palatino Linotype" w:hAnsi="Palatino Linotype"/>
                <w:b/>
                <w:snapToGrid w:val="0"/>
                <w:color w:val="000000" w:themeColor="text1"/>
                <w:sz w:val="20"/>
                <w:szCs w:val="22"/>
                <w:lang w:bidi="en-US"/>
                <w14:textFill>
                  <w14:solidFill>
                    <w14:schemeClr w14:val="tx1"/>
                  </w14:solidFill>
                </w14:textFill>
              </w:rPr>
            </w:pPr>
            <w:r>
              <w:rPr>
                <w:rFonts w:ascii="Palatino Linotype" w:hAnsi="Palatino Linotype"/>
                <w:b/>
                <w:snapToGrid w:val="0"/>
                <w:color w:val="000000" w:themeColor="text1"/>
                <w:sz w:val="20"/>
                <w:szCs w:val="22"/>
                <w:lang w:bidi="en-US"/>
                <w14:textFill>
                  <w14:solidFill>
                    <w14:schemeClr w14:val="tx1"/>
                  </w14:solidFill>
                </w14:textFill>
              </w:rPr>
              <w:object>
                <v:shape id="_x0000_i1031" o:spt="75" type="#_x0000_t75" style="height:19.55pt;width:14.1pt;" o:ole="t" filled="f" o:preferrelative="t" stroked="f" coordsize="21600,21600">
                  <v:path/>
                  <v:fill on="f" focussize="0,0"/>
                  <v:stroke on="f" joinstyle="miter"/>
                  <v:imagedata r:id="rId24" o:title=""/>
                  <o:lock v:ext="edit" aspectratio="t"/>
                  <w10:wrap type="none"/>
                  <w10:anchorlock/>
                </v:shape>
                <o:OLEObject Type="Embed" ProgID="Equation.3" ShapeID="_x0000_i1031" DrawAspect="Content" ObjectID="_1468075730" r:id="rId23">
                  <o:LockedField>false</o:LockedField>
                </o:OLEObject>
              </w:object>
            </w:r>
          </w:p>
        </w:tc>
        <w:tc>
          <w:tcPr>
            <w:tcW w:w="0" w:type="auto"/>
            <w:tcBorders>
              <w:top w:val="single" w:color="auto" w:sz="8" w:space="0"/>
              <w:bottom w:val="single" w:color="auto" w:sz="4" w:space="0"/>
            </w:tcBorders>
            <w:shd w:val="clear" w:color="auto" w:fill="auto"/>
            <w:vAlign w:val="center"/>
          </w:tcPr>
          <w:p>
            <w:pPr>
              <w:autoSpaceDE w:val="0"/>
              <w:autoSpaceDN w:val="0"/>
              <w:adjustRightInd w:val="0"/>
              <w:snapToGrid w:val="0"/>
              <w:spacing w:line="240" w:lineRule="auto"/>
              <w:jc w:val="center"/>
              <w:rPr>
                <w:rFonts w:ascii="Palatino Linotype" w:hAnsi="Palatino Linotype"/>
                <w:b/>
                <w:snapToGrid w:val="0"/>
                <w:color w:val="000000" w:themeColor="text1"/>
                <w:sz w:val="20"/>
                <w:szCs w:val="22"/>
                <w:lang w:bidi="en-US"/>
                <w14:textFill>
                  <w14:solidFill>
                    <w14:schemeClr w14:val="tx1"/>
                  </w14:solidFill>
                </w14:textFill>
              </w:rPr>
            </w:pPr>
            <w:r>
              <w:rPr>
                <w:rFonts w:ascii="Palatino Linotype" w:hAnsi="Palatino Linotype"/>
                <w:b/>
                <w:snapToGrid w:val="0"/>
                <w:color w:val="000000" w:themeColor="text1"/>
                <w:sz w:val="20"/>
                <w:szCs w:val="22"/>
                <w:lang w:bidi="en-US"/>
                <w14:textFill>
                  <w14:solidFill>
                    <w14:schemeClr w14:val="tx1"/>
                  </w14:solidFill>
                </w14:textFill>
              </w:rPr>
              <w:object>
                <v:shape id="_x0000_i1032" o:spt="75" type="#_x0000_t75" style="height:19.55pt;width:11.75pt;" o:ole="t" filled="f" o:preferrelative="t" stroked="f" coordsize="21600,21600">
                  <v:path/>
                  <v:fill on="f" focussize="0,0"/>
                  <v:stroke on="f" joinstyle="miter"/>
                  <v:imagedata r:id="rId26" o:title=""/>
                  <o:lock v:ext="edit" aspectratio="t"/>
                  <w10:wrap type="none"/>
                  <w10:anchorlock/>
                </v:shape>
                <o:OLEObject Type="Embed" ProgID="Equation.3" ShapeID="_x0000_i1032" DrawAspect="Content" ObjectID="_1468075731" r:id="rId25">
                  <o:LockedField>false</o:LockedField>
                </o:OLEObject>
              </w:object>
            </w:r>
          </w:p>
        </w:tc>
        <w:tc>
          <w:tcPr>
            <w:tcW w:w="0" w:type="auto"/>
            <w:tcBorders>
              <w:top w:val="single" w:color="auto" w:sz="8" w:space="0"/>
              <w:bottom w:val="single" w:color="auto" w:sz="4" w:space="0"/>
            </w:tcBorders>
            <w:shd w:val="clear" w:color="auto" w:fill="auto"/>
            <w:vAlign w:val="center"/>
          </w:tcPr>
          <w:p>
            <w:pPr>
              <w:autoSpaceDE w:val="0"/>
              <w:autoSpaceDN w:val="0"/>
              <w:adjustRightInd w:val="0"/>
              <w:snapToGrid w:val="0"/>
              <w:spacing w:line="240" w:lineRule="auto"/>
              <w:jc w:val="center"/>
              <w:rPr>
                <w:rFonts w:ascii="Palatino Linotype" w:hAnsi="Palatino Linotype"/>
                <w:b/>
                <w:snapToGrid w:val="0"/>
                <w:color w:val="000000" w:themeColor="text1"/>
                <w:sz w:val="20"/>
                <w:szCs w:val="22"/>
                <w:lang w:bidi="en-US"/>
                <w14:textFill>
                  <w14:solidFill>
                    <w14:schemeClr w14:val="tx1"/>
                  </w14:solidFill>
                </w14:textFill>
              </w:rPr>
            </w:pPr>
            <w:r>
              <w:rPr>
                <w:rFonts w:ascii="Palatino Linotype" w:hAnsi="Palatino Linotype"/>
                <w:b/>
                <w:snapToGrid w:val="0"/>
                <w:color w:val="000000" w:themeColor="text1"/>
                <w:sz w:val="20"/>
                <w:szCs w:val="22"/>
                <w:lang w:bidi="en-US"/>
                <w14:textFill>
                  <w14:solidFill>
                    <w14:schemeClr w14:val="tx1"/>
                  </w14:solidFill>
                </w14:textFill>
              </w:rPr>
              <w:object>
                <v:shape id="_x0000_i1033" o:spt="75" type="#_x0000_t75" style="height:19.55pt;width:11.75pt;" o:ole="t" filled="f" o:preferrelative="t" stroked="f" coordsize="21600,21600">
                  <v:path/>
                  <v:fill on="f" focussize="0,0"/>
                  <v:stroke on="f" joinstyle="miter"/>
                  <v:imagedata r:id="rId28" o:title=""/>
                  <o:lock v:ext="edit" aspectratio="t"/>
                  <w10:wrap type="none"/>
                  <w10:anchorlock/>
                </v:shape>
                <o:OLEObject Type="Embed" ProgID="Equation.3" ShapeID="_x0000_i1033" DrawAspect="Content" ObjectID="_1468075732" r:id="rId27">
                  <o:LockedField>false</o:LockedField>
                </o:OLEObject>
              </w:object>
            </w:r>
          </w:p>
        </w:tc>
        <w:tc>
          <w:tcPr>
            <w:tcW w:w="0" w:type="auto"/>
            <w:tcBorders>
              <w:top w:val="single" w:color="auto" w:sz="8" w:space="0"/>
              <w:bottom w:val="single" w:color="auto" w:sz="4" w:space="0"/>
            </w:tcBorders>
            <w:shd w:val="clear" w:color="auto" w:fill="auto"/>
            <w:vAlign w:val="center"/>
          </w:tcPr>
          <w:p>
            <w:pPr>
              <w:autoSpaceDE w:val="0"/>
              <w:autoSpaceDN w:val="0"/>
              <w:adjustRightInd w:val="0"/>
              <w:snapToGrid w:val="0"/>
              <w:spacing w:line="240" w:lineRule="auto"/>
              <w:jc w:val="center"/>
              <w:rPr>
                <w:rFonts w:ascii="Palatino Linotype" w:hAnsi="Palatino Linotype"/>
                <w:b/>
                <w:snapToGrid w:val="0"/>
                <w:color w:val="000000" w:themeColor="text1"/>
                <w:sz w:val="20"/>
                <w:szCs w:val="22"/>
                <w:lang w:bidi="en-US"/>
                <w14:textFill>
                  <w14:solidFill>
                    <w14:schemeClr w14:val="tx1"/>
                  </w14:solidFill>
                </w14:textFill>
              </w:rPr>
            </w:pPr>
            <w:r>
              <w:rPr>
                <w:rFonts w:ascii="Palatino Linotype" w:hAnsi="Palatino Linotype"/>
                <w:b/>
                <w:snapToGrid w:val="0"/>
                <w:color w:val="000000" w:themeColor="text1"/>
                <w:sz w:val="20"/>
                <w:szCs w:val="22"/>
                <w:lang w:bidi="en-US"/>
                <w14:textFill>
                  <w14:solidFill>
                    <w14:schemeClr w14:val="tx1"/>
                  </w14:solidFill>
                </w14:textFill>
              </w:rPr>
              <w:object>
                <v:shape id="_x0000_i1034" o:spt="75" type="#_x0000_t75" style="height:19.55pt;width:11.75pt;" o:ole="t" filled="f" o:preferrelative="t" stroked="f" coordsize="21600,21600">
                  <v:path/>
                  <v:fill on="f" focussize="0,0"/>
                  <v:stroke on="f" joinstyle="miter"/>
                  <v:imagedata r:id="rId30" o:title=""/>
                  <o:lock v:ext="edit" aspectratio="t"/>
                  <w10:wrap type="none"/>
                  <w10:anchorlock/>
                </v:shape>
                <o:OLEObject Type="Embed" ProgID="Equation.3" ShapeID="_x0000_i1034" DrawAspect="Content" ObjectID="_1468075733" r:id="rId29">
                  <o:LockedField>false</o:LockedField>
                </o:OLEObject>
              </w:objec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single" w:color="auto" w:sz="4" w:space="0"/>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2"/>
                <w:lang w:bidi="en-US"/>
                <w14:textFill>
                  <w14:solidFill>
                    <w14:schemeClr w14:val="tx1"/>
                  </w14:solidFill>
                </w14:textFill>
              </w:rPr>
            </w:pPr>
            <w:r>
              <w:rPr>
                <w:rFonts w:ascii="Palatino Linotype" w:hAnsi="Palatino Linotype"/>
                <w:snapToGrid w:val="0"/>
                <w:color w:val="000000" w:themeColor="text1"/>
                <w:sz w:val="20"/>
                <w:szCs w:val="22"/>
                <w:lang w:bidi="en-US"/>
                <w14:textFill>
                  <w14:solidFill>
                    <w14:schemeClr w14:val="tx1"/>
                  </w14:solidFill>
                </w14:textFill>
              </w:rPr>
              <w:t>1</w:t>
            </w:r>
          </w:p>
        </w:tc>
        <w:tc>
          <w:tcPr>
            <w:tcW w:w="0" w:type="auto"/>
            <w:tcBorders>
              <w:top w:val="single" w:color="auto" w:sz="4" w:space="0"/>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2"/>
                <w:lang w:bidi="en-US"/>
                <w14:textFill>
                  <w14:solidFill>
                    <w14:schemeClr w14:val="tx1"/>
                  </w14:solidFill>
                </w14:textFill>
              </w:rPr>
            </w:pPr>
            <w:r>
              <w:rPr>
                <w:rFonts w:ascii="Palatino Linotype" w:hAnsi="Palatino Linotype"/>
                <w:snapToGrid w:val="0"/>
                <w:color w:val="000000" w:themeColor="text1"/>
                <w:sz w:val="20"/>
                <w:szCs w:val="22"/>
                <w:lang w:bidi="en-US"/>
                <w14:textFill>
                  <w14:solidFill>
                    <w14:schemeClr w14:val="tx1"/>
                  </w14:solidFill>
                </w14:textFill>
              </w:rPr>
              <w:t>Base</w:t>
            </w:r>
          </w:p>
        </w:tc>
        <w:tc>
          <w:tcPr>
            <w:tcW w:w="0" w:type="auto"/>
            <w:tcBorders>
              <w:top w:val="single" w:color="auto" w:sz="4" w:space="0"/>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2"/>
                <w:lang w:bidi="en-US"/>
                <w14:textFill>
                  <w14:solidFill>
                    <w14:schemeClr w14:val="tx1"/>
                  </w14:solidFill>
                </w14:textFill>
              </w:rPr>
            </w:pPr>
            <w:r>
              <w:rPr>
                <w:rFonts w:ascii="Palatino Linotype" w:hAnsi="Palatino Linotype"/>
                <w:snapToGrid w:val="0"/>
                <w:color w:val="000000" w:themeColor="text1"/>
                <w:sz w:val="20"/>
                <w:szCs w:val="22"/>
                <w:lang w:bidi="en-US"/>
                <w14:textFill>
                  <w14:solidFill>
                    <w14:schemeClr w14:val="tx1"/>
                  </w14:solidFill>
                </w14:textFill>
              </w:rPr>
              <w:t>0</w:t>
            </w:r>
          </w:p>
        </w:tc>
        <w:tc>
          <w:tcPr>
            <w:tcW w:w="0" w:type="auto"/>
            <w:tcBorders>
              <w:top w:val="single" w:color="auto" w:sz="4" w:space="0"/>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2"/>
                <w:lang w:bidi="en-US"/>
                <w14:textFill>
                  <w14:solidFill>
                    <w14:schemeClr w14:val="tx1"/>
                  </w14:solidFill>
                </w14:textFill>
              </w:rPr>
            </w:pPr>
            <w:r>
              <w:rPr>
                <w:rFonts w:ascii="Palatino Linotype" w:hAnsi="Palatino Linotype"/>
                <w:snapToGrid w:val="0"/>
                <w:color w:val="000000" w:themeColor="text1"/>
                <w:sz w:val="20"/>
                <w:szCs w:val="22"/>
                <w:lang w:bidi="en-US"/>
                <w14:textFill>
                  <w14:solidFill>
                    <w14:schemeClr w14:val="tx1"/>
                  </w14:solidFill>
                </w14:textFill>
              </w:rPr>
              <w:object>
                <v:shape id="_x0000_i1035" o:spt="75" type="#_x0000_t75" style="height:30.5pt;width:12.5pt;" o:ole="t" filled="f" o:preferrelative="t" stroked="f" coordsize="21600,21600">
                  <v:path/>
                  <v:fill on="f" focussize="0,0"/>
                  <v:stroke on="f" joinstyle="miter"/>
                  <v:imagedata r:id="rId32" o:title=""/>
                  <o:lock v:ext="edit" aspectratio="t"/>
                  <w10:wrap type="none"/>
                  <w10:anchorlock/>
                </v:shape>
                <o:OLEObject Type="Embed" ProgID="Equation.3" ShapeID="_x0000_i1035" DrawAspect="Content" ObjectID="_1468075734" r:id="rId31">
                  <o:LockedField>false</o:LockedField>
                </o:OLEObject>
              </w:object>
            </w:r>
          </w:p>
        </w:tc>
        <w:tc>
          <w:tcPr>
            <w:tcW w:w="0" w:type="auto"/>
            <w:tcBorders>
              <w:top w:val="single" w:color="auto" w:sz="4" w:space="0"/>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2"/>
                <w:lang w:bidi="en-US"/>
                <w14:textFill>
                  <w14:solidFill>
                    <w14:schemeClr w14:val="tx1"/>
                  </w14:solidFill>
                </w14:textFill>
              </w:rPr>
            </w:pPr>
            <w:r>
              <w:rPr>
                <w:rFonts w:ascii="Palatino Linotype" w:hAnsi="Palatino Linotype"/>
                <w:snapToGrid w:val="0"/>
                <w:color w:val="000000" w:themeColor="text1"/>
                <w:sz w:val="20"/>
                <w:szCs w:val="22"/>
                <w:lang w:bidi="en-US"/>
                <w14:textFill>
                  <w14:solidFill>
                    <w14:schemeClr w14:val="tx1"/>
                  </w14:solidFill>
                </w14:textFill>
              </w:rPr>
              <w:object>
                <v:shape id="_x0000_i1036" o:spt="75" type="#_x0000_t75" style="height:14.1pt;width:11.75pt;" o:ole="t" filled="f" o:preferrelative="t" stroked="f" coordsize="21600,21600">
                  <v:path/>
                  <v:fill on="f" focussize="0,0"/>
                  <v:stroke on="f" joinstyle="miter"/>
                  <v:imagedata r:id="rId34" o:title=""/>
                  <o:lock v:ext="edit" aspectratio="t"/>
                  <w10:wrap type="none"/>
                  <w10:anchorlock/>
                </v:shape>
                <o:OLEObject Type="Embed" ProgID="Equation.3" ShapeID="_x0000_i1036" DrawAspect="Content" ObjectID="_1468075735" r:id="rId33">
                  <o:LockedField>false</o:LockedField>
                </o:OLEObject>
              </w:object>
            </w:r>
          </w:p>
        </w:tc>
        <w:tc>
          <w:tcPr>
            <w:tcW w:w="0" w:type="auto"/>
            <w:tcBorders>
              <w:top w:val="single" w:color="auto" w:sz="4" w:space="0"/>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2"/>
                <w:lang w:bidi="en-US"/>
                <w14:textFill>
                  <w14:solidFill>
                    <w14:schemeClr w14:val="tx1"/>
                  </w14:solidFill>
                </w14:textFill>
              </w:rPr>
            </w:pPr>
            <w:r>
              <w:rPr>
                <w:rFonts w:ascii="Palatino Linotype" w:hAnsi="Palatino Linotype"/>
                <w:snapToGrid w:val="0"/>
                <w:color w:val="000000" w:themeColor="text1"/>
                <w:sz w:val="20"/>
                <w:szCs w:val="22"/>
                <w:lang w:bidi="en-US"/>
                <w14:textFill>
                  <w14:solidFill>
                    <w14:schemeClr w14:val="tx1"/>
                  </w14:solidFill>
                </w14:textFill>
              </w:rPr>
              <w:object>
                <v:shape id="_x0000_i1037" o:spt="75" type="#_x0000_t75" style="height:18pt;width:11.75pt;" o:ole="t" filled="f" o:preferrelative="t" stroked="f" coordsize="21600,21600">
                  <v:path/>
                  <v:fill on="f" focussize="0,0"/>
                  <v:stroke on="f" joinstyle="miter"/>
                  <v:imagedata r:id="rId36" o:title=""/>
                  <o:lock v:ext="edit" aspectratio="t"/>
                  <w10:wrap type="none"/>
                  <w10:anchorlock/>
                </v:shape>
                <o:OLEObject Type="Embed" ProgID="Equation.3" ShapeID="_x0000_i1037" DrawAspect="Content" ObjectID="_1468075736" r:id="rId35">
                  <o:LockedField>false</o:LockedField>
                </o:OLEObject>
              </w:objec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nil"/>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2"/>
                <w:lang w:bidi="en-US"/>
                <w14:textFill>
                  <w14:solidFill>
                    <w14:schemeClr w14:val="tx1"/>
                  </w14:solidFill>
                </w14:textFill>
              </w:rPr>
            </w:pPr>
            <w:r>
              <w:rPr>
                <w:rFonts w:ascii="Palatino Linotype" w:hAnsi="Palatino Linotype"/>
                <w:snapToGrid w:val="0"/>
                <w:color w:val="000000" w:themeColor="text1"/>
                <w:sz w:val="20"/>
                <w:szCs w:val="22"/>
                <w:lang w:bidi="en-US"/>
                <w14:textFill>
                  <w14:solidFill>
                    <w14:schemeClr w14:val="tx1"/>
                  </w14:solidFill>
                </w14:textFill>
              </w:rPr>
              <w:t>2</w:t>
            </w:r>
          </w:p>
        </w:tc>
        <w:tc>
          <w:tcPr>
            <w:tcW w:w="0" w:type="auto"/>
            <w:tcBorders>
              <w:top w:val="nil"/>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2"/>
                <w:lang w:bidi="en-US"/>
                <w14:textFill>
                  <w14:solidFill>
                    <w14:schemeClr w14:val="tx1"/>
                  </w14:solidFill>
                </w14:textFill>
              </w:rPr>
            </w:pPr>
            <w:r>
              <w:rPr>
                <w:rFonts w:ascii="Palatino Linotype" w:hAnsi="Palatino Linotype"/>
                <w:snapToGrid w:val="0"/>
                <w:color w:val="000000" w:themeColor="text1"/>
                <w:sz w:val="20"/>
                <w:szCs w:val="22"/>
                <w:lang w:bidi="en-US"/>
                <w14:textFill>
                  <w14:solidFill>
                    <w14:schemeClr w14:val="tx1"/>
                  </w14:solidFill>
                </w14:textFill>
              </w:rPr>
              <w:t>Shoulder</w:t>
            </w:r>
          </w:p>
        </w:tc>
        <w:tc>
          <w:tcPr>
            <w:tcW w:w="0" w:type="auto"/>
            <w:tcBorders>
              <w:top w:val="nil"/>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2"/>
                <w:lang w:bidi="en-US"/>
                <w14:textFill>
                  <w14:solidFill>
                    <w14:schemeClr w14:val="tx1"/>
                  </w14:solidFill>
                </w14:textFill>
              </w:rPr>
            </w:pPr>
            <w:r>
              <w:rPr>
                <w:rFonts w:ascii="Palatino Linotype" w:hAnsi="Palatino Linotype"/>
                <w:snapToGrid w:val="0"/>
                <w:color w:val="000000" w:themeColor="text1"/>
                <w:sz w:val="20"/>
                <w:szCs w:val="22"/>
                <w:lang w:bidi="en-US"/>
                <w14:textFill>
                  <w14:solidFill>
                    <w14:schemeClr w14:val="tx1"/>
                  </w14:solidFill>
                </w14:textFill>
              </w:rPr>
              <w:t>L</w:t>
            </w:r>
          </w:p>
        </w:tc>
        <w:tc>
          <w:tcPr>
            <w:tcW w:w="0" w:type="auto"/>
            <w:tcBorders>
              <w:top w:val="nil"/>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2"/>
                <w:lang w:bidi="en-US"/>
                <w14:textFill>
                  <w14:solidFill>
                    <w14:schemeClr w14:val="tx1"/>
                  </w14:solidFill>
                </w14:textFill>
              </w:rPr>
            </w:pPr>
            <w:r>
              <w:rPr>
                <w:rFonts w:ascii="Palatino Linotype" w:hAnsi="Palatino Linotype"/>
                <w:snapToGrid w:val="0"/>
                <w:color w:val="000000" w:themeColor="text1"/>
                <w:sz w:val="20"/>
                <w:szCs w:val="22"/>
                <w:lang w:bidi="en-US"/>
                <w14:textFill>
                  <w14:solidFill>
                    <w14:schemeClr w14:val="tx1"/>
                  </w14:solidFill>
                </w14:textFill>
              </w:rPr>
              <w:t>0</w:t>
            </w:r>
          </w:p>
        </w:tc>
        <w:tc>
          <w:tcPr>
            <w:tcW w:w="0" w:type="auto"/>
            <w:tcBorders>
              <w:top w:val="nil"/>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2"/>
                <w:lang w:bidi="en-US"/>
                <w14:textFill>
                  <w14:solidFill>
                    <w14:schemeClr w14:val="tx1"/>
                  </w14:solidFill>
                </w14:textFill>
              </w:rPr>
            </w:pPr>
            <w:r>
              <w:rPr>
                <w:rFonts w:ascii="Palatino Linotype" w:hAnsi="Palatino Linotype"/>
                <w:snapToGrid w:val="0"/>
                <w:color w:val="000000" w:themeColor="text1"/>
                <w:sz w:val="20"/>
                <w:szCs w:val="22"/>
                <w:lang w:bidi="en-US"/>
                <w14:textFill>
                  <w14:solidFill>
                    <w14:schemeClr w14:val="tx1"/>
                  </w14:solidFill>
                </w14:textFill>
              </w:rPr>
              <w:t>0</w:t>
            </w:r>
          </w:p>
        </w:tc>
        <w:tc>
          <w:tcPr>
            <w:tcW w:w="0" w:type="auto"/>
            <w:tcBorders>
              <w:top w:val="nil"/>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2"/>
                <w:lang w:bidi="en-US"/>
                <w14:textFill>
                  <w14:solidFill>
                    <w14:schemeClr w14:val="tx1"/>
                  </w14:solidFill>
                </w14:textFill>
              </w:rPr>
            </w:pPr>
            <w:r>
              <w:rPr>
                <w:rFonts w:ascii="Palatino Linotype" w:hAnsi="Palatino Linotype"/>
                <w:snapToGrid w:val="0"/>
                <w:color w:val="000000" w:themeColor="text1"/>
                <w:sz w:val="20"/>
                <w:szCs w:val="22"/>
                <w:lang w:bidi="en-US"/>
                <w14:textFill>
                  <w14:solidFill>
                    <w14:schemeClr w14:val="tx1"/>
                  </w14:solidFill>
                </w14:textFill>
              </w:rPr>
              <w:object>
                <v:shape id="_x0000_i1038" o:spt="75" type="#_x0000_t75" style="height:18pt;width:12.5pt;" o:ole="t" filled="f" o:preferrelative="t" stroked="f" coordsize="21600,21600">
                  <v:path/>
                  <v:fill on="f" focussize="0,0"/>
                  <v:stroke on="f" joinstyle="miter"/>
                  <v:imagedata r:id="rId38" o:title=""/>
                  <o:lock v:ext="edit" aspectratio="t"/>
                  <w10:wrap type="none"/>
                  <w10:anchorlock/>
                </v:shape>
                <o:OLEObject Type="Embed" ProgID="Equation.3" ShapeID="_x0000_i1038" DrawAspect="Content" ObjectID="_1468075737" r:id="rId37">
                  <o:LockedField>false</o:LockedField>
                </o:OLEObject>
              </w:objec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nil"/>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2"/>
                <w:lang w:bidi="en-US"/>
                <w14:textFill>
                  <w14:solidFill>
                    <w14:schemeClr w14:val="tx1"/>
                  </w14:solidFill>
                </w14:textFill>
              </w:rPr>
            </w:pPr>
            <w:r>
              <w:rPr>
                <w:rFonts w:ascii="Palatino Linotype" w:hAnsi="Palatino Linotype"/>
                <w:snapToGrid w:val="0"/>
                <w:color w:val="000000" w:themeColor="text1"/>
                <w:sz w:val="20"/>
                <w:szCs w:val="22"/>
                <w:lang w:bidi="en-US"/>
                <w14:textFill>
                  <w14:solidFill>
                    <w14:schemeClr w14:val="tx1"/>
                  </w14:solidFill>
                </w14:textFill>
              </w:rPr>
              <w:t>3</w:t>
            </w:r>
          </w:p>
        </w:tc>
        <w:tc>
          <w:tcPr>
            <w:tcW w:w="0" w:type="auto"/>
            <w:tcBorders>
              <w:top w:val="nil"/>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2"/>
                <w:lang w:bidi="en-US"/>
                <w14:textFill>
                  <w14:solidFill>
                    <w14:schemeClr w14:val="tx1"/>
                  </w14:solidFill>
                </w14:textFill>
              </w:rPr>
            </w:pPr>
            <w:r>
              <w:rPr>
                <w:rFonts w:ascii="Palatino Linotype" w:hAnsi="Palatino Linotype"/>
                <w:snapToGrid w:val="0"/>
                <w:color w:val="000000" w:themeColor="text1"/>
                <w:sz w:val="20"/>
                <w:szCs w:val="22"/>
                <w:lang w:bidi="en-US"/>
                <w14:textFill>
                  <w14:solidFill>
                    <w14:schemeClr w14:val="tx1"/>
                  </w14:solidFill>
                </w14:textFill>
              </w:rPr>
              <w:t>Elbow</w:t>
            </w:r>
          </w:p>
        </w:tc>
        <w:tc>
          <w:tcPr>
            <w:tcW w:w="0" w:type="auto"/>
            <w:tcBorders>
              <w:top w:val="nil"/>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2"/>
                <w:lang w:bidi="en-US"/>
                <w14:textFill>
                  <w14:solidFill>
                    <w14:schemeClr w14:val="tx1"/>
                  </w14:solidFill>
                </w14:textFill>
              </w:rPr>
            </w:pPr>
            <w:r>
              <w:rPr>
                <w:rFonts w:ascii="Palatino Linotype" w:hAnsi="Palatino Linotype"/>
                <w:snapToGrid w:val="0"/>
                <w:color w:val="000000" w:themeColor="text1"/>
                <w:sz w:val="20"/>
                <w:szCs w:val="22"/>
                <w:lang w:bidi="en-US"/>
                <w14:textFill>
                  <w14:solidFill>
                    <w14:schemeClr w14:val="tx1"/>
                  </w14:solidFill>
                </w14:textFill>
              </w:rPr>
              <w:t>L</w:t>
            </w:r>
          </w:p>
        </w:tc>
        <w:tc>
          <w:tcPr>
            <w:tcW w:w="0" w:type="auto"/>
            <w:tcBorders>
              <w:top w:val="nil"/>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2"/>
                <w:lang w:bidi="en-US"/>
                <w14:textFill>
                  <w14:solidFill>
                    <w14:schemeClr w14:val="tx1"/>
                  </w14:solidFill>
                </w14:textFill>
              </w:rPr>
            </w:pPr>
            <w:r>
              <w:rPr>
                <w:rFonts w:ascii="Palatino Linotype" w:hAnsi="Palatino Linotype"/>
                <w:snapToGrid w:val="0"/>
                <w:color w:val="000000" w:themeColor="text1"/>
                <w:sz w:val="20"/>
                <w:szCs w:val="22"/>
                <w:lang w:bidi="en-US"/>
                <w14:textFill>
                  <w14:solidFill>
                    <w14:schemeClr w14:val="tx1"/>
                  </w14:solidFill>
                </w14:textFill>
              </w:rPr>
              <w:t>0</w:t>
            </w:r>
          </w:p>
        </w:tc>
        <w:tc>
          <w:tcPr>
            <w:tcW w:w="0" w:type="auto"/>
            <w:tcBorders>
              <w:top w:val="nil"/>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2"/>
                <w:lang w:bidi="en-US"/>
                <w14:textFill>
                  <w14:solidFill>
                    <w14:schemeClr w14:val="tx1"/>
                  </w14:solidFill>
                </w14:textFill>
              </w:rPr>
            </w:pPr>
            <w:r>
              <w:rPr>
                <w:rFonts w:ascii="Palatino Linotype" w:hAnsi="Palatino Linotype"/>
                <w:snapToGrid w:val="0"/>
                <w:color w:val="000000" w:themeColor="text1"/>
                <w:sz w:val="20"/>
                <w:szCs w:val="22"/>
                <w:lang w:bidi="en-US"/>
                <w14:textFill>
                  <w14:solidFill>
                    <w14:schemeClr w14:val="tx1"/>
                  </w14:solidFill>
                </w14:textFill>
              </w:rPr>
              <w:t>0</w:t>
            </w:r>
          </w:p>
        </w:tc>
        <w:tc>
          <w:tcPr>
            <w:tcW w:w="0" w:type="auto"/>
            <w:tcBorders>
              <w:top w:val="nil"/>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2"/>
                <w:lang w:bidi="en-US"/>
                <w14:textFill>
                  <w14:solidFill>
                    <w14:schemeClr w14:val="tx1"/>
                  </w14:solidFill>
                </w14:textFill>
              </w:rPr>
            </w:pPr>
            <w:r>
              <w:rPr>
                <w:rFonts w:ascii="Palatino Linotype" w:hAnsi="Palatino Linotype"/>
                <w:snapToGrid w:val="0"/>
                <w:color w:val="000000" w:themeColor="text1"/>
                <w:sz w:val="20"/>
                <w:szCs w:val="22"/>
                <w:lang w:bidi="en-US"/>
                <w14:textFill>
                  <w14:solidFill>
                    <w14:schemeClr w14:val="tx1"/>
                  </w14:solidFill>
                </w14:textFill>
              </w:rPr>
              <w:object>
                <v:shape id="_x0000_i1039" o:spt="75" type="#_x0000_t75" style="height:19.55pt;width:11.75pt;" o:ole="t" filled="f" o:preferrelative="t" stroked="f" coordsize="21600,21600">
                  <v:path/>
                  <v:fill on="f" focussize="0,0"/>
                  <v:stroke on="f" joinstyle="miter"/>
                  <v:imagedata r:id="rId40" o:title=""/>
                  <o:lock v:ext="edit" aspectratio="t"/>
                  <w10:wrap type="none"/>
                  <w10:anchorlock/>
                </v:shape>
                <o:OLEObject Type="Embed" ProgID="Equation.3" ShapeID="_x0000_i1039" DrawAspect="Content" ObjectID="_1468075738" r:id="rId39">
                  <o:LockedField>false</o:LockedField>
                </o:OLEObject>
              </w:objec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nil"/>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2"/>
                <w:lang w:bidi="en-US"/>
                <w14:textFill>
                  <w14:solidFill>
                    <w14:schemeClr w14:val="tx1"/>
                  </w14:solidFill>
                </w14:textFill>
              </w:rPr>
            </w:pPr>
            <w:r>
              <w:rPr>
                <w:rFonts w:ascii="Palatino Linotype" w:hAnsi="Palatino Linotype"/>
                <w:snapToGrid w:val="0"/>
                <w:color w:val="000000" w:themeColor="text1"/>
                <w:sz w:val="20"/>
                <w:szCs w:val="22"/>
                <w:lang w:bidi="en-US"/>
                <w14:textFill>
                  <w14:solidFill>
                    <w14:schemeClr w14:val="tx1"/>
                  </w14:solidFill>
                </w14:textFill>
              </w:rPr>
              <w:t>4</w:t>
            </w:r>
          </w:p>
        </w:tc>
        <w:tc>
          <w:tcPr>
            <w:tcW w:w="0" w:type="auto"/>
            <w:tcBorders>
              <w:top w:val="nil"/>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2"/>
                <w:lang w:bidi="en-US"/>
                <w14:textFill>
                  <w14:solidFill>
                    <w14:schemeClr w14:val="tx1"/>
                  </w14:solidFill>
                </w14:textFill>
              </w:rPr>
            </w:pPr>
            <w:r>
              <w:rPr>
                <w:rFonts w:ascii="Palatino Linotype" w:hAnsi="Palatino Linotype"/>
                <w:snapToGrid w:val="0"/>
                <w:color w:val="000000" w:themeColor="text1"/>
                <w:sz w:val="20"/>
                <w:szCs w:val="22"/>
                <w:lang w:bidi="en-US"/>
                <w14:textFill>
                  <w14:solidFill>
                    <w14:schemeClr w14:val="tx1"/>
                  </w14:solidFill>
                </w14:textFill>
              </w:rPr>
              <w:t>Pitch</w:t>
            </w:r>
          </w:p>
        </w:tc>
        <w:tc>
          <w:tcPr>
            <w:tcW w:w="0" w:type="auto"/>
            <w:tcBorders>
              <w:top w:val="nil"/>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2"/>
                <w:lang w:bidi="en-US"/>
                <w14:textFill>
                  <w14:solidFill>
                    <w14:schemeClr w14:val="tx1"/>
                  </w14:solidFill>
                </w14:textFill>
              </w:rPr>
            </w:pPr>
            <w:r>
              <w:rPr>
                <w:rFonts w:ascii="Palatino Linotype" w:hAnsi="Palatino Linotype"/>
                <w:snapToGrid w:val="0"/>
                <w:color w:val="000000" w:themeColor="text1"/>
                <w:sz w:val="20"/>
                <w:szCs w:val="22"/>
                <w:lang w:bidi="en-US"/>
                <w14:textFill>
                  <w14:solidFill>
                    <w14:schemeClr w14:val="tx1"/>
                  </w14:solidFill>
                </w14:textFill>
              </w:rPr>
              <w:t>0</w:t>
            </w:r>
          </w:p>
        </w:tc>
        <w:tc>
          <w:tcPr>
            <w:tcW w:w="0" w:type="auto"/>
            <w:tcBorders>
              <w:top w:val="nil"/>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2"/>
                <w:lang w:bidi="en-US"/>
                <w14:textFill>
                  <w14:solidFill>
                    <w14:schemeClr w14:val="tx1"/>
                  </w14:solidFill>
                </w14:textFill>
              </w:rPr>
            </w:pPr>
            <w:r>
              <w:rPr>
                <w:rFonts w:ascii="Palatino Linotype" w:hAnsi="Palatino Linotype"/>
                <w:snapToGrid w:val="0"/>
                <w:color w:val="000000" w:themeColor="text1"/>
                <w:sz w:val="20"/>
                <w:szCs w:val="22"/>
                <w:lang w:bidi="en-US"/>
                <w14:textFill>
                  <w14:solidFill>
                    <w14:schemeClr w14:val="tx1"/>
                  </w14:solidFill>
                </w14:textFill>
              </w:rPr>
              <w:object>
                <v:shape id="_x0000_i1040" o:spt="75" type="#_x0000_t75" style="height:30.5pt;width:12.5pt;" o:ole="t" filled="f" o:preferrelative="t" stroked="f" coordsize="21600,21600">
                  <v:path/>
                  <v:fill on="f" focussize="0,0"/>
                  <v:stroke on="f" joinstyle="miter"/>
                  <v:imagedata r:id="rId42" o:title=""/>
                  <o:lock v:ext="edit" aspectratio="t"/>
                  <w10:wrap type="none"/>
                  <w10:anchorlock/>
                </v:shape>
                <o:OLEObject Type="Embed" ProgID="Equation.3" ShapeID="_x0000_i1040" DrawAspect="Content" ObjectID="_1468075739" r:id="rId41">
                  <o:LockedField>false</o:LockedField>
                </o:OLEObject>
              </w:object>
            </w:r>
          </w:p>
        </w:tc>
        <w:tc>
          <w:tcPr>
            <w:tcW w:w="0" w:type="auto"/>
            <w:tcBorders>
              <w:top w:val="nil"/>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2"/>
                <w:lang w:bidi="en-US"/>
                <w14:textFill>
                  <w14:solidFill>
                    <w14:schemeClr w14:val="tx1"/>
                  </w14:solidFill>
                </w14:textFill>
              </w:rPr>
            </w:pPr>
            <w:r>
              <w:rPr>
                <w:rFonts w:ascii="Palatino Linotype" w:hAnsi="Palatino Linotype"/>
                <w:snapToGrid w:val="0"/>
                <w:color w:val="000000" w:themeColor="text1"/>
                <w:sz w:val="20"/>
                <w:szCs w:val="22"/>
                <w:lang w:bidi="en-US"/>
                <w14:textFill>
                  <w14:solidFill>
                    <w14:schemeClr w14:val="tx1"/>
                  </w14:solidFill>
                </w14:textFill>
              </w:rPr>
              <w:t>0</w:t>
            </w:r>
          </w:p>
        </w:tc>
        <w:tc>
          <w:tcPr>
            <w:tcW w:w="0" w:type="auto"/>
            <w:tcBorders>
              <w:top w:val="nil"/>
              <w:bottom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2"/>
                <w:lang w:bidi="en-US"/>
                <w14:textFill>
                  <w14:solidFill>
                    <w14:schemeClr w14:val="tx1"/>
                  </w14:solidFill>
                </w14:textFill>
              </w:rPr>
            </w:pPr>
            <w:r>
              <w:rPr>
                <w:rFonts w:ascii="Palatino Linotype" w:hAnsi="Palatino Linotype"/>
                <w:snapToGrid w:val="0"/>
                <w:color w:val="000000" w:themeColor="text1"/>
                <w:sz w:val="20"/>
                <w:szCs w:val="22"/>
                <w:lang w:bidi="en-US"/>
                <w14:textFill>
                  <w14:solidFill>
                    <w14:schemeClr w14:val="tx1"/>
                  </w14:solidFill>
                </w14:textFill>
              </w:rPr>
              <w:object>
                <v:shape id="_x0000_i1041" o:spt="75" type="#_x0000_t75" style="height:30.5pt;width:32.1pt;" o:ole="t" filled="f" o:preferrelative="t" stroked="f" coordsize="21600,21600">
                  <v:path/>
                  <v:fill on="f" focussize="0,0"/>
                  <v:stroke on="f" joinstyle="miter"/>
                  <v:imagedata r:id="rId44" o:title=""/>
                  <o:lock v:ext="edit" aspectratio="t"/>
                  <w10:wrap type="none"/>
                  <w10:anchorlock/>
                </v:shape>
                <o:OLEObject Type="Embed" ProgID="Equation.3" ShapeID="_x0000_i1041" DrawAspect="Content" ObjectID="_1468075740" r:id="rId43">
                  <o:LockedField>false</o:LockedField>
                </o:OLEObject>
              </w:objec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2"/>
                <w:lang w:bidi="en-US"/>
                <w14:textFill>
                  <w14:solidFill>
                    <w14:schemeClr w14:val="tx1"/>
                  </w14:solidFill>
                </w14:textFill>
              </w:rPr>
            </w:pPr>
            <w:r>
              <w:rPr>
                <w:rFonts w:ascii="Palatino Linotype" w:hAnsi="Palatino Linotype"/>
                <w:snapToGrid w:val="0"/>
                <w:color w:val="000000" w:themeColor="text1"/>
                <w:sz w:val="20"/>
                <w:szCs w:val="22"/>
                <w:lang w:bidi="en-US"/>
                <w14:textFill>
                  <w14:solidFill>
                    <w14:schemeClr w14:val="tx1"/>
                  </w14:solidFill>
                </w14:textFill>
              </w:rPr>
              <w:t>5</w:t>
            </w:r>
          </w:p>
        </w:tc>
        <w:tc>
          <w:tcPr>
            <w:tcW w:w="0" w:type="auto"/>
            <w:tcBorders>
              <w:top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2"/>
                <w:lang w:bidi="en-US"/>
                <w14:textFill>
                  <w14:solidFill>
                    <w14:schemeClr w14:val="tx1"/>
                  </w14:solidFill>
                </w14:textFill>
              </w:rPr>
            </w:pPr>
            <w:r>
              <w:rPr>
                <w:rFonts w:ascii="Palatino Linotype" w:hAnsi="Palatino Linotype"/>
                <w:snapToGrid w:val="0"/>
                <w:color w:val="000000" w:themeColor="text1"/>
                <w:sz w:val="20"/>
                <w:szCs w:val="22"/>
                <w:lang w:bidi="en-US"/>
                <w14:textFill>
                  <w14:solidFill>
                    <w14:schemeClr w14:val="tx1"/>
                  </w14:solidFill>
                </w14:textFill>
              </w:rPr>
              <w:t>Roll</w:t>
            </w:r>
          </w:p>
        </w:tc>
        <w:tc>
          <w:tcPr>
            <w:tcW w:w="0" w:type="auto"/>
            <w:tcBorders>
              <w:top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2"/>
                <w:lang w:bidi="en-US"/>
                <w14:textFill>
                  <w14:solidFill>
                    <w14:schemeClr w14:val="tx1"/>
                  </w14:solidFill>
                </w14:textFill>
              </w:rPr>
            </w:pPr>
            <w:r>
              <w:rPr>
                <w:rFonts w:ascii="Palatino Linotype" w:hAnsi="Palatino Linotype"/>
                <w:snapToGrid w:val="0"/>
                <w:color w:val="000000" w:themeColor="text1"/>
                <w:sz w:val="20"/>
                <w:szCs w:val="22"/>
                <w:lang w:bidi="en-US"/>
                <w14:textFill>
                  <w14:solidFill>
                    <w14:schemeClr w14:val="tx1"/>
                  </w14:solidFill>
                </w14:textFill>
              </w:rPr>
              <w:t>0</w:t>
            </w:r>
          </w:p>
        </w:tc>
        <w:tc>
          <w:tcPr>
            <w:tcW w:w="0" w:type="auto"/>
            <w:tcBorders>
              <w:top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2"/>
                <w:lang w:bidi="en-US"/>
                <w14:textFill>
                  <w14:solidFill>
                    <w14:schemeClr w14:val="tx1"/>
                  </w14:solidFill>
                </w14:textFill>
              </w:rPr>
            </w:pPr>
            <w:r>
              <w:rPr>
                <w:rFonts w:ascii="Palatino Linotype" w:hAnsi="Palatino Linotype"/>
                <w:snapToGrid w:val="0"/>
                <w:color w:val="000000" w:themeColor="text1"/>
                <w:sz w:val="20"/>
                <w:szCs w:val="22"/>
                <w:lang w:bidi="en-US"/>
                <w14:textFill>
                  <w14:solidFill>
                    <w14:schemeClr w14:val="tx1"/>
                  </w14:solidFill>
                </w14:textFill>
              </w:rPr>
              <w:t>0</w:t>
            </w:r>
          </w:p>
        </w:tc>
        <w:tc>
          <w:tcPr>
            <w:tcW w:w="0" w:type="auto"/>
            <w:tcBorders>
              <w:top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2"/>
                <w:lang w:bidi="en-US"/>
                <w14:textFill>
                  <w14:solidFill>
                    <w14:schemeClr w14:val="tx1"/>
                  </w14:solidFill>
                </w14:textFill>
              </w:rPr>
            </w:pPr>
            <w:r>
              <w:rPr>
                <w:rFonts w:ascii="Palatino Linotype" w:hAnsi="Palatino Linotype"/>
                <w:snapToGrid w:val="0"/>
                <w:color w:val="000000" w:themeColor="text1"/>
                <w:sz w:val="20"/>
                <w:szCs w:val="22"/>
                <w:lang w:bidi="en-US"/>
                <w14:textFill>
                  <w14:solidFill>
                    <w14:schemeClr w14:val="tx1"/>
                  </w14:solidFill>
                </w14:textFill>
              </w:rPr>
              <w:t>LL</w:t>
            </w:r>
          </w:p>
        </w:tc>
        <w:tc>
          <w:tcPr>
            <w:tcW w:w="0" w:type="auto"/>
            <w:tcBorders>
              <w:top w:val="nil"/>
            </w:tcBorders>
            <w:shd w:val="clear" w:color="auto" w:fill="auto"/>
            <w:vAlign w:val="center"/>
          </w:tcPr>
          <w:p>
            <w:pPr>
              <w:autoSpaceDE w:val="0"/>
              <w:autoSpaceDN w:val="0"/>
              <w:adjustRightInd w:val="0"/>
              <w:snapToGrid w:val="0"/>
              <w:spacing w:line="240" w:lineRule="auto"/>
              <w:jc w:val="center"/>
              <w:rPr>
                <w:rFonts w:ascii="Palatino Linotype" w:hAnsi="Palatino Linotype"/>
                <w:snapToGrid w:val="0"/>
                <w:color w:val="000000" w:themeColor="text1"/>
                <w:sz w:val="20"/>
                <w:szCs w:val="22"/>
                <w:lang w:bidi="en-US"/>
                <w14:textFill>
                  <w14:solidFill>
                    <w14:schemeClr w14:val="tx1"/>
                  </w14:solidFill>
                </w14:textFill>
              </w:rPr>
            </w:pPr>
            <w:r>
              <w:rPr>
                <w:rFonts w:ascii="Palatino Linotype" w:hAnsi="Palatino Linotype"/>
                <w:snapToGrid w:val="0"/>
                <w:color w:val="000000" w:themeColor="text1"/>
                <w:sz w:val="20"/>
                <w:szCs w:val="22"/>
                <w:lang w:bidi="en-US"/>
                <w14:textFill>
                  <w14:solidFill>
                    <w14:schemeClr w14:val="tx1"/>
                  </w14:solidFill>
                </w14:textFill>
              </w:rPr>
              <w:object>
                <v:shape id="_x0000_i1042" o:spt="75" type="#_x0000_t75" style="height:19.55pt;width:11.75pt;" o:ole="t" filled="f" o:preferrelative="t" stroked="f" coordsize="21600,21600">
                  <v:path/>
                  <v:fill on="f" focussize="0,0"/>
                  <v:stroke on="f" joinstyle="miter"/>
                  <v:imagedata r:id="rId46" o:title=""/>
                  <o:lock v:ext="edit" aspectratio="t"/>
                  <w10:wrap type="none"/>
                  <w10:anchorlock/>
                </v:shape>
                <o:OLEObject Type="Embed" ProgID="Equation.3" ShapeID="_x0000_i1042" DrawAspect="Content" ObjectID="_1468075741" r:id="rId45">
                  <o:LockedField>false</o:LockedField>
                </o:OLEObject>
              </w:object>
            </w:r>
          </w:p>
        </w:tc>
      </w:tr>
    </w:tbl>
    <w:p>
      <w:pPr>
        <w:pStyle w:val="20"/>
        <w:spacing w:before="240"/>
      </w:pPr>
      <w:r>
        <w:t>Inverse kinematics estimate</w:t>
      </w:r>
      <w:r>
        <w:rPr>
          <w:rFonts w:hint="eastAsia"/>
        </w:rPr>
        <w:t>s</w:t>
      </w:r>
      <w:r>
        <w:t xml:space="preserve"> the motion angle of </w:t>
      </w:r>
      <w:r>
        <w:rPr>
          <w:rFonts w:hint="eastAsia"/>
        </w:rPr>
        <w:t>each</w:t>
      </w:r>
      <w:r>
        <w:t xml:space="preserve"> joint axis </w:t>
      </w:r>
      <w:r>
        <w:rPr>
          <w:rFonts w:hint="eastAsia"/>
        </w:rPr>
        <w:t>if</w:t>
      </w:r>
      <w:r>
        <w:t xml:space="preserve"> the position of the end</w:t>
      </w:r>
      <w:r>
        <w:rPr>
          <w:rFonts w:hint="eastAsia"/>
        </w:rPr>
        <w:t>-effector</w:t>
      </w:r>
      <w:r>
        <w:t xml:space="preserve"> of the robotic arm </w:t>
      </w:r>
      <w:r>
        <w:rPr>
          <w:rFonts w:hint="eastAsia"/>
        </w:rPr>
        <w:t xml:space="preserve">is </w:t>
      </w:r>
      <w:r>
        <w:t>give</w:t>
      </w:r>
      <w:r>
        <w:rPr>
          <w:rFonts w:hint="eastAsia"/>
        </w:rPr>
        <w:t>n. T</w:t>
      </w:r>
      <w:r>
        <w:t xml:space="preserve">he angle of each joint can be </w:t>
      </w:r>
      <w:r>
        <w:rPr>
          <w:rFonts w:hint="eastAsia"/>
        </w:rPr>
        <w:t xml:space="preserve">also </w:t>
      </w:r>
      <w:r>
        <w:t xml:space="preserve">derived from the geometric point of view. As shown in Figure 4, the point </w:t>
      </w:r>
      <w:r>
        <w:rPr>
          <w:rFonts w:hint="eastAsia"/>
        </w:rPr>
        <w:t xml:space="preserve">P </w:t>
      </w:r>
      <w:r>
        <w:t>at the end</w:t>
      </w:r>
      <w:r>
        <w:rPr>
          <w:rFonts w:hint="eastAsia"/>
        </w:rPr>
        <w:t>-effector</w:t>
      </w:r>
      <w:r>
        <w:t xml:space="preserve"> of the arm with the known coordinates is projected onto XY plane, we can find the angle</w:t>
      </w:r>
      <w:r>
        <w:rPr>
          <w:position w:val="-10"/>
        </w:rPr>
        <w:object>
          <v:shape id="_x0000_i1043" o:spt="75" type="#_x0000_t75" style="height:16.45pt;width:11.75pt;" o:ole="t" filled="f" o:preferrelative="t" stroked="f" coordsize="21600,21600">
            <v:path/>
            <v:fill on="f" focussize="0,0"/>
            <v:stroke on="f" joinstyle="miter"/>
            <v:imagedata r:id="rId48" o:title=""/>
            <o:lock v:ext="edit" aspectratio="t"/>
            <w10:wrap type="none"/>
            <w10:anchorlock/>
          </v:shape>
          <o:OLEObject Type="Embed" ProgID="Equation.3" ShapeID="_x0000_i1043" DrawAspect="Content" ObjectID="_1468075742" r:id="rId47">
            <o:LockedField>false</o:LockedField>
          </o:OLEObject>
        </w:object>
      </w:r>
      <w:r>
        <w:t xml:space="preserve">. Referring the picture and geometric figure of the robotic arm in Figure 5, we may obtain the angles of </w:t>
      </w:r>
      <w:r>
        <w:rPr>
          <w:position w:val="-10"/>
        </w:rPr>
        <w:object>
          <v:shape id="_x0000_i1044" o:spt="75" type="#_x0000_t75" style="height:15.65pt;width:23.5pt;" o:ole="t" filled="f" o:preferrelative="t" stroked="f" coordsize="21600,21600">
            <v:path/>
            <v:fill on="f" focussize="0,0"/>
            <v:stroke on="f" joinstyle="miter"/>
            <v:imagedata r:id="rId50" o:title=""/>
            <o:lock v:ext="edit" aspectratio="t"/>
            <w10:wrap type="none"/>
            <w10:anchorlock/>
          </v:shape>
          <o:OLEObject Type="Embed" ProgID="Equation.3" ShapeID="_x0000_i1044" DrawAspect="Content" ObjectID="_1468075743" r:id="rId49">
            <o:LockedField>false</o:LockedField>
          </o:OLEObject>
        </w:object>
      </w:r>
      <w:r>
        <w:t xml:space="preserve"> and</w:t>
      </w:r>
      <w:r>
        <w:rPr>
          <w:position w:val="-10"/>
        </w:rPr>
        <w:object>
          <v:shape id="_x0000_i1045" o:spt="75" type="#_x0000_t75" style="height:16.45pt;width:12.5pt;" o:ole="t" filled="f" o:preferrelative="t" stroked="f" coordsize="21600,21600">
            <v:path/>
            <v:fill on="f" focussize="0,0"/>
            <v:stroke on="f" joinstyle="miter"/>
            <v:imagedata r:id="rId52" o:title=""/>
            <o:lock v:ext="edit" aspectratio="t"/>
            <w10:wrap type="none"/>
            <w10:anchorlock/>
          </v:shape>
          <o:OLEObject Type="Embed" ProgID="Equation.3" ShapeID="_x0000_i1045" DrawAspect="Content" ObjectID="_1468075744" r:id="rId51">
            <o:LockedField>false</o:LockedField>
          </o:OLEObject>
        </w:object>
      </w:r>
      <w:r>
        <w:t>as follows,</w:t>
      </w:r>
    </w:p>
    <w:tbl>
      <w:tblPr>
        <w:tblStyle w:val="16"/>
        <w:tblW w:w="0" w:type="auto"/>
        <w:jc w:val="center"/>
        <w:tblLayout w:type="fixed"/>
        <w:tblCellMar>
          <w:top w:w="0" w:type="dxa"/>
          <w:left w:w="108" w:type="dxa"/>
          <w:bottom w:w="0" w:type="dxa"/>
          <w:right w:w="108" w:type="dxa"/>
        </w:tblCellMar>
      </w:tblPr>
      <w:tblGrid>
        <w:gridCol w:w="8220"/>
        <w:gridCol w:w="646"/>
      </w:tblGrid>
      <w:tr>
        <w:tblPrEx>
          <w:tblCellMar>
            <w:top w:w="0" w:type="dxa"/>
            <w:left w:w="108" w:type="dxa"/>
            <w:bottom w:w="0" w:type="dxa"/>
            <w:right w:w="108" w:type="dxa"/>
          </w:tblCellMar>
        </w:tblPrEx>
        <w:trPr>
          <w:trHeight w:val="340" w:hRule="atLeast"/>
          <w:jc w:val="center"/>
        </w:trPr>
        <w:tc>
          <w:tcPr>
            <w:tcW w:w="8220" w:type="dxa"/>
            <w:shd w:val="clear" w:color="auto" w:fill="auto"/>
            <w:vAlign w:val="center"/>
          </w:tcPr>
          <w:p>
            <w:pPr>
              <w:pStyle w:val="20"/>
              <w:spacing w:before="120" w:after="120"/>
              <w:ind w:left="706" w:firstLine="0"/>
              <w:jc w:val="center"/>
              <w:rPr>
                <w:rFonts w:eastAsiaTheme="minorEastAsia"/>
                <w:lang w:eastAsia="zh-TW"/>
              </w:rPr>
            </w:pPr>
            <w:r>
              <w:rPr>
                <w:color w:val="000000" w:themeColor="text1"/>
                <w:position w:val="-10"/>
                <w14:textFill>
                  <w14:solidFill>
                    <w14:schemeClr w14:val="tx1"/>
                  </w14:solidFill>
                </w14:textFill>
              </w:rPr>
              <w:object>
                <v:shape id="_x0000_i1046" o:spt="75" type="#_x0000_t75" style="height:16.45pt;width:90.8pt;" o:ole="t" filled="f" o:preferrelative="t" stroked="f" coordsize="21600,21600">
                  <v:path/>
                  <v:fill on="f" focussize="0,0"/>
                  <v:stroke on="f" joinstyle="miter"/>
                  <v:imagedata r:id="rId54" o:title=""/>
                  <o:lock v:ext="edit" aspectratio="t"/>
                  <w10:wrap type="none"/>
                  <w10:anchorlock/>
                </v:shape>
                <o:OLEObject Type="Embed" ProgID="Equation.3" ShapeID="_x0000_i1046" DrawAspect="Content" ObjectID="_1468075745" r:id="rId53">
                  <o:LockedField>false</o:LockedField>
                </o:OLEObject>
              </w:object>
            </w:r>
          </w:p>
        </w:tc>
        <w:tc>
          <w:tcPr>
            <w:tcW w:w="646" w:type="dxa"/>
            <w:shd w:val="clear" w:color="auto" w:fill="auto"/>
            <w:vAlign w:val="center"/>
          </w:tcPr>
          <w:p>
            <w:pPr>
              <w:pStyle w:val="20"/>
              <w:spacing w:before="120" w:after="120"/>
              <w:ind w:firstLine="0"/>
              <w:jc w:val="right"/>
              <w:rPr>
                <w:rFonts w:eastAsiaTheme="minorEastAsia"/>
                <w:lang w:eastAsia="zh-TW"/>
              </w:rPr>
            </w:pPr>
            <w:r>
              <w:rPr>
                <w:rFonts w:eastAsiaTheme="minorEastAsia"/>
                <w:lang w:eastAsia="zh-TW"/>
              </w:rPr>
              <w:t>(</w:t>
            </w:r>
            <w:r>
              <w:rPr>
                <w:rFonts w:eastAsiaTheme="minorEastAsia"/>
                <w:lang w:eastAsia="zh-TW"/>
              </w:rPr>
              <w:fldChar w:fldCharType="begin"/>
            </w:r>
            <w:r>
              <w:rPr>
                <w:rFonts w:eastAsiaTheme="minorEastAsia"/>
                <w:lang w:eastAsia="zh-TW"/>
              </w:rPr>
              <w:instrText xml:space="preserve"> seq EquationSeq \* \Arabic </w:instrText>
            </w:r>
            <w:r>
              <w:rPr>
                <w:rFonts w:eastAsiaTheme="minorEastAsia"/>
                <w:lang w:eastAsia="zh-TW"/>
              </w:rPr>
              <w:fldChar w:fldCharType="separate"/>
            </w:r>
            <w:r>
              <w:rPr>
                <w:rFonts w:eastAsiaTheme="minorEastAsia"/>
                <w:lang w:eastAsia="zh-TW"/>
              </w:rPr>
              <w:t>1</w:t>
            </w:r>
            <w:r>
              <w:rPr>
                <w:rFonts w:eastAsiaTheme="minorEastAsia"/>
                <w:lang w:eastAsia="zh-TW"/>
              </w:rPr>
              <w:fldChar w:fldCharType="end"/>
            </w:r>
            <w:r>
              <w:rPr>
                <w:rFonts w:eastAsiaTheme="minorEastAsia"/>
                <w:lang w:eastAsia="zh-TW"/>
              </w:rPr>
              <w:t>)</w:t>
            </w:r>
          </w:p>
        </w:tc>
      </w:tr>
      <w:tr>
        <w:trPr>
          <w:trHeight w:val="340" w:hRule="atLeast"/>
          <w:jc w:val="center"/>
        </w:trPr>
        <w:tc>
          <w:tcPr>
            <w:tcW w:w="8220" w:type="dxa"/>
            <w:shd w:val="clear" w:color="auto" w:fill="auto"/>
            <w:vAlign w:val="center"/>
          </w:tcPr>
          <w:p>
            <w:pPr>
              <w:spacing w:before="120" w:after="120" w:line="260" w:lineRule="atLeast"/>
              <w:ind w:left="706"/>
              <w:contextualSpacing/>
              <w:jc w:val="center"/>
              <w:rPr>
                <w:rFonts w:ascii="Palatino Linotype" w:hAnsi="Palatino Linotype"/>
                <w:snapToGrid w:val="0"/>
                <w:color w:val="000000" w:themeColor="text1"/>
                <w:sz w:val="20"/>
                <w:szCs w:val="24"/>
                <w:lang w:bidi="en-US"/>
                <w14:textFill>
                  <w14:solidFill>
                    <w14:schemeClr w14:val="tx1"/>
                  </w14:solidFill>
                </w14:textFill>
              </w:rPr>
            </w:pPr>
            <w:r>
              <w:rPr>
                <w:color w:val="000000" w:themeColor="text1"/>
                <w:position w:val="-10"/>
                <w14:textFill>
                  <w14:solidFill>
                    <w14:schemeClr w14:val="tx1"/>
                  </w14:solidFill>
                </w14:textFill>
              </w:rPr>
              <w:object>
                <v:shape id="_x0000_i1047" o:spt="75" type="#_x0000_t75" style="height:16.45pt;width:50.85pt;" o:ole="t" filled="f" o:preferrelative="t" stroked="f" coordsize="21600,21600">
                  <v:path/>
                  <v:fill on="f" focussize="0,0"/>
                  <v:stroke on="f" joinstyle="miter"/>
                  <v:imagedata r:id="rId56" o:title=""/>
                  <o:lock v:ext="edit" aspectratio="t"/>
                  <w10:wrap type="none"/>
                  <w10:anchorlock/>
                </v:shape>
                <o:OLEObject Type="Embed" ProgID="Equation.3" ShapeID="_x0000_i1047" DrawAspect="Content" ObjectID="_1468075746" r:id="rId55">
                  <o:LockedField>false</o:LockedField>
                </o:OLEObject>
              </w:object>
            </w:r>
          </w:p>
        </w:tc>
        <w:tc>
          <w:tcPr>
            <w:tcW w:w="646" w:type="dxa"/>
            <w:shd w:val="clear" w:color="auto" w:fill="auto"/>
            <w:vAlign w:val="center"/>
          </w:tcPr>
          <w:p>
            <w:pPr>
              <w:spacing w:before="120" w:after="120" w:line="260" w:lineRule="atLeast"/>
              <w:contextualSpacing/>
              <w:jc w:val="right"/>
              <w:rPr>
                <w:rFonts w:ascii="Palatino Linotype" w:hAnsi="Palatino Linotype"/>
                <w:snapToGrid w:val="0"/>
                <w:color w:val="000000" w:themeColor="text1"/>
                <w:sz w:val="20"/>
                <w:szCs w:val="24"/>
                <w:lang w:bidi="en-US"/>
                <w14:textFill>
                  <w14:solidFill>
                    <w14:schemeClr w14:val="tx1"/>
                  </w14:solidFill>
                </w14:textFill>
              </w:rPr>
            </w:pPr>
            <w:r>
              <w:rPr>
                <w:rFonts w:ascii="Palatino Linotype" w:hAnsi="Palatino Linotype"/>
                <w:snapToGrid w:val="0"/>
                <w:color w:val="000000" w:themeColor="text1"/>
                <w:sz w:val="20"/>
                <w:szCs w:val="24"/>
                <w:lang w:bidi="en-US"/>
                <w14:textFill>
                  <w14:solidFill>
                    <w14:schemeClr w14:val="tx1"/>
                  </w14:solidFill>
                </w14:textFill>
              </w:rPr>
              <w:t>(</w:t>
            </w:r>
            <w:r>
              <w:rPr>
                <w:rFonts w:ascii="Palatino Linotype" w:hAnsi="Palatino Linotype"/>
                <w:snapToGrid w:val="0"/>
                <w:color w:val="000000" w:themeColor="text1"/>
                <w:sz w:val="20"/>
                <w:szCs w:val="24"/>
                <w:lang w:bidi="en-US"/>
                <w14:textFill>
                  <w14:solidFill>
                    <w14:schemeClr w14:val="tx1"/>
                  </w14:solidFill>
                </w14:textFill>
              </w:rPr>
              <w:fldChar w:fldCharType="begin"/>
            </w:r>
            <w:r>
              <w:rPr>
                <w:rFonts w:ascii="Palatino Linotype" w:hAnsi="Palatino Linotype"/>
                <w:snapToGrid w:val="0"/>
                <w:color w:val="000000" w:themeColor="text1"/>
                <w:sz w:val="20"/>
                <w:szCs w:val="24"/>
                <w:lang w:bidi="en-US"/>
                <w14:textFill>
                  <w14:solidFill>
                    <w14:schemeClr w14:val="tx1"/>
                  </w14:solidFill>
                </w14:textFill>
              </w:rPr>
              <w:instrText xml:space="preserve"> seq EquationSeq \* \Arabic </w:instrText>
            </w:r>
            <w:r>
              <w:rPr>
                <w:rFonts w:ascii="Palatino Linotype" w:hAnsi="Palatino Linotype"/>
                <w:snapToGrid w:val="0"/>
                <w:color w:val="000000" w:themeColor="text1"/>
                <w:sz w:val="20"/>
                <w:szCs w:val="24"/>
                <w:lang w:bidi="en-US"/>
                <w14:textFill>
                  <w14:solidFill>
                    <w14:schemeClr w14:val="tx1"/>
                  </w14:solidFill>
                </w14:textFill>
              </w:rPr>
              <w:fldChar w:fldCharType="separate"/>
            </w:r>
            <w:r>
              <w:rPr>
                <w:rFonts w:ascii="Palatino Linotype" w:hAnsi="Palatino Linotype"/>
                <w:snapToGrid w:val="0"/>
                <w:color w:val="000000" w:themeColor="text1"/>
                <w:sz w:val="20"/>
                <w:szCs w:val="24"/>
                <w:lang w:bidi="en-US"/>
                <w14:textFill>
                  <w14:solidFill>
                    <w14:schemeClr w14:val="tx1"/>
                  </w14:solidFill>
                </w14:textFill>
              </w:rPr>
              <w:t>2</w:t>
            </w:r>
            <w:r>
              <w:rPr>
                <w:rFonts w:ascii="Palatino Linotype" w:hAnsi="Palatino Linotype"/>
                <w:snapToGrid w:val="0"/>
                <w:color w:val="000000" w:themeColor="text1"/>
                <w:sz w:val="20"/>
                <w:szCs w:val="24"/>
                <w:lang w:bidi="en-US"/>
                <w14:textFill>
                  <w14:solidFill>
                    <w14:schemeClr w14:val="tx1"/>
                  </w14:solidFill>
                </w14:textFill>
              </w:rPr>
              <w:fldChar w:fldCharType="end"/>
            </w:r>
            <w:r>
              <w:rPr>
                <w:rFonts w:ascii="Palatino Linotype" w:hAnsi="Palatino Linotype"/>
                <w:snapToGrid w:val="0"/>
                <w:color w:val="000000" w:themeColor="text1"/>
                <w:sz w:val="20"/>
                <w:szCs w:val="24"/>
                <w:lang w:bidi="en-US"/>
                <w14:textFill>
                  <w14:solidFill>
                    <w14:schemeClr w14:val="tx1"/>
                  </w14:solidFill>
                </w14:textFill>
              </w:rPr>
              <w:t>)</w:t>
            </w:r>
          </w:p>
        </w:tc>
      </w:tr>
      <w:tr>
        <w:tblPrEx>
          <w:tblCellMar>
            <w:top w:w="0" w:type="dxa"/>
            <w:left w:w="108" w:type="dxa"/>
            <w:bottom w:w="0" w:type="dxa"/>
            <w:right w:w="108" w:type="dxa"/>
          </w:tblCellMar>
        </w:tblPrEx>
        <w:trPr>
          <w:trHeight w:val="340" w:hRule="atLeast"/>
          <w:jc w:val="center"/>
        </w:trPr>
        <w:tc>
          <w:tcPr>
            <w:tcW w:w="8220" w:type="dxa"/>
            <w:shd w:val="clear" w:color="auto" w:fill="auto"/>
            <w:vAlign w:val="center"/>
          </w:tcPr>
          <w:p>
            <w:pPr>
              <w:spacing w:after="120" w:line="260" w:lineRule="atLeast"/>
              <w:ind w:left="706"/>
              <w:contextualSpacing/>
              <w:jc w:val="center"/>
              <w:rPr>
                <w:color w:val="000000" w:themeColor="text1"/>
                <w14:textFill>
                  <w14:solidFill>
                    <w14:schemeClr w14:val="tx1"/>
                  </w14:solidFill>
                </w14:textFill>
              </w:rPr>
            </w:pPr>
            <w:r>
              <w:rPr>
                <w:color w:val="000000" w:themeColor="text1"/>
                <w:position w:val="-20"/>
                <w14:textFill>
                  <w14:solidFill>
                    <w14:schemeClr w14:val="tx1"/>
                  </w14:solidFill>
                </w14:textFill>
              </w:rPr>
              <w:object>
                <v:shape id="_x0000_i1048" o:spt="75" type="#_x0000_t75" style="height:35.2pt;width:61.85pt;" o:ole="t" filled="f" o:preferrelative="t" stroked="f" coordsize="21600,21600">
                  <v:path/>
                  <v:fill on="f" focussize="0,0"/>
                  <v:stroke on="f" joinstyle="miter"/>
                  <v:imagedata r:id="rId58" o:title=""/>
                  <o:lock v:ext="edit" aspectratio="t"/>
                  <w10:wrap type="none"/>
                  <w10:anchorlock/>
                </v:shape>
                <o:OLEObject Type="Embed" ProgID="Equation.3" ShapeID="_x0000_i1048" DrawAspect="Content" ObjectID="_1468075747" r:id="rId57">
                  <o:LockedField>false</o:LockedField>
                </o:OLEObject>
              </w:object>
            </w:r>
          </w:p>
        </w:tc>
        <w:tc>
          <w:tcPr>
            <w:tcW w:w="646" w:type="dxa"/>
            <w:shd w:val="clear" w:color="auto" w:fill="auto"/>
            <w:vAlign w:val="center"/>
          </w:tcPr>
          <w:p>
            <w:pPr>
              <w:spacing w:after="120" w:line="260" w:lineRule="atLeast"/>
              <w:contextualSpacing/>
              <w:jc w:val="right"/>
              <w:rPr>
                <w:rFonts w:ascii="Palatino Linotype" w:hAnsi="Palatino Linotype"/>
                <w:snapToGrid w:val="0"/>
                <w:color w:val="000000" w:themeColor="text1"/>
                <w:sz w:val="20"/>
                <w:szCs w:val="24"/>
                <w:lang w:bidi="en-US"/>
                <w14:textFill>
                  <w14:solidFill>
                    <w14:schemeClr w14:val="tx1"/>
                  </w14:solidFill>
                </w14:textFill>
              </w:rPr>
            </w:pPr>
            <w:r>
              <w:rPr>
                <w:rFonts w:ascii="Palatino Linotype" w:hAnsi="Palatino Linotype"/>
                <w:snapToGrid w:val="0"/>
                <w:color w:val="000000" w:themeColor="text1"/>
                <w:sz w:val="20"/>
                <w:szCs w:val="24"/>
                <w:lang w:bidi="en-US"/>
                <w14:textFill>
                  <w14:solidFill>
                    <w14:schemeClr w14:val="tx1"/>
                  </w14:solidFill>
                </w14:textFill>
              </w:rPr>
              <w:t>(</w:t>
            </w:r>
            <w:r>
              <w:rPr>
                <w:rFonts w:ascii="Palatino Linotype" w:hAnsi="Palatino Linotype"/>
                <w:snapToGrid w:val="0"/>
                <w:color w:val="000000" w:themeColor="text1"/>
                <w:sz w:val="20"/>
                <w:szCs w:val="24"/>
                <w:lang w:bidi="en-US"/>
                <w14:textFill>
                  <w14:solidFill>
                    <w14:schemeClr w14:val="tx1"/>
                  </w14:solidFill>
                </w14:textFill>
              </w:rPr>
              <w:fldChar w:fldCharType="begin"/>
            </w:r>
            <w:r>
              <w:rPr>
                <w:rFonts w:ascii="Palatino Linotype" w:hAnsi="Palatino Linotype"/>
                <w:snapToGrid w:val="0"/>
                <w:color w:val="000000" w:themeColor="text1"/>
                <w:sz w:val="20"/>
                <w:szCs w:val="24"/>
                <w:lang w:bidi="en-US"/>
                <w14:textFill>
                  <w14:solidFill>
                    <w14:schemeClr w14:val="tx1"/>
                  </w14:solidFill>
                </w14:textFill>
              </w:rPr>
              <w:instrText xml:space="preserve"> seq EquationSeq \* \Arabic </w:instrText>
            </w:r>
            <w:r>
              <w:rPr>
                <w:rFonts w:ascii="Palatino Linotype" w:hAnsi="Palatino Linotype"/>
                <w:snapToGrid w:val="0"/>
                <w:color w:val="000000" w:themeColor="text1"/>
                <w:sz w:val="20"/>
                <w:szCs w:val="24"/>
                <w:lang w:bidi="en-US"/>
                <w14:textFill>
                  <w14:solidFill>
                    <w14:schemeClr w14:val="tx1"/>
                  </w14:solidFill>
                </w14:textFill>
              </w:rPr>
              <w:fldChar w:fldCharType="separate"/>
            </w:r>
            <w:r>
              <w:rPr>
                <w:rFonts w:ascii="Palatino Linotype" w:hAnsi="Palatino Linotype"/>
                <w:snapToGrid w:val="0"/>
                <w:color w:val="000000" w:themeColor="text1"/>
                <w:sz w:val="20"/>
                <w:szCs w:val="24"/>
                <w:lang w:bidi="en-US"/>
                <w14:textFill>
                  <w14:solidFill>
                    <w14:schemeClr w14:val="tx1"/>
                  </w14:solidFill>
                </w14:textFill>
              </w:rPr>
              <w:t>3</w:t>
            </w:r>
            <w:r>
              <w:rPr>
                <w:rFonts w:ascii="Palatino Linotype" w:hAnsi="Palatino Linotype"/>
                <w:snapToGrid w:val="0"/>
                <w:color w:val="000000" w:themeColor="text1"/>
                <w:sz w:val="20"/>
                <w:szCs w:val="24"/>
                <w:lang w:bidi="en-US"/>
                <w14:textFill>
                  <w14:solidFill>
                    <w14:schemeClr w14:val="tx1"/>
                  </w14:solidFill>
                </w14:textFill>
              </w:rPr>
              <w:fldChar w:fldCharType="end"/>
            </w:r>
            <w:r>
              <w:rPr>
                <w:rFonts w:ascii="Palatino Linotype" w:hAnsi="Palatino Linotype"/>
                <w:snapToGrid w:val="0"/>
                <w:color w:val="000000" w:themeColor="text1"/>
                <w:sz w:val="20"/>
                <w:szCs w:val="24"/>
                <w:lang w:bidi="en-US"/>
                <w14:textFill>
                  <w14:solidFill>
                    <w14:schemeClr w14:val="tx1"/>
                  </w14:solidFill>
                </w14:textFill>
              </w:rPr>
              <w:t>)</w:t>
            </w:r>
          </w:p>
        </w:tc>
      </w:tr>
    </w:tbl>
    <w:p>
      <w:pPr>
        <w:pStyle w:val="20"/>
        <w:ind w:firstLine="0"/>
      </w:pPr>
      <w:r>
        <w:t xml:space="preserve">where </w:t>
      </w:r>
      <w:r>
        <w:rPr>
          <w:i/>
        </w:rPr>
        <w:t>d</w:t>
      </w:r>
      <w:r>
        <w:t xml:space="preserve"> is the distance between points O and E, </w:t>
      </w:r>
      <w:r>
        <w:rPr>
          <w:i/>
        </w:rPr>
        <w:t>p</w:t>
      </w:r>
      <w:r>
        <w:t xml:space="preserve"> is the distance between points B and </w:t>
      </w:r>
      <w:r>
        <w:rPr>
          <w:rFonts w:hint="eastAsia"/>
        </w:rPr>
        <w:t>D</w:t>
      </w:r>
      <w:r>
        <w:t>, and</w:t>
      </w:r>
    </w:p>
    <w:tbl>
      <w:tblPr>
        <w:tblStyle w:val="16"/>
        <w:tblW w:w="0" w:type="auto"/>
        <w:jc w:val="center"/>
        <w:tblLayout w:type="fixed"/>
        <w:tblCellMar>
          <w:top w:w="0" w:type="dxa"/>
          <w:left w:w="108" w:type="dxa"/>
          <w:bottom w:w="0" w:type="dxa"/>
          <w:right w:w="108" w:type="dxa"/>
        </w:tblCellMar>
      </w:tblPr>
      <w:tblGrid>
        <w:gridCol w:w="8220"/>
        <w:gridCol w:w="646"/>
      </w:tblGrid>
      <w:tr>
        <w:tblPrEx>
          <w:tblCellMar>
            <w:top w:w="0" w:type="dxa"/>
            <w:left w:w="108" w:type="dxa"/>
            <w:bottom w:w="0" w:type="dxa"/>
            <w:right w:w="108" w:type="dxa"/>
          </w:tblCellMar>
        </w:tblPrEx>
        <w:trPr>
          <w:trHeight w:val="340" w:hRule="atLeast"/>
          <w:jc w:val="center"/>
        </w:trPr>
        <w:tc>
          <w:tcPr>
            <w:tcW w:w="8220" w:type="dxa"/>
            <w:shd w:val="clear" w:color="auto" w:fill="auto"/>
            <w:vAlign w:val="center"/>
          </w:tcPr>
          <w:p>
            <w:pPr>
              <w:pStyle w:val="20"/>
              <w:spacing w:before="120" w:after="120"/>
              <w:ind w:left="706" w:firstLine="0"/>
              <w:jc w:val="center"/>
              <w:rPr>
                <w:rFonts w:eastAsiaTheme="minorEastAsia"/>
                <w:lang w:eastAsia="zh-TW"/>
              </w:rPr>
            </w:pPr>
            <w:r>
              <w:rPr>
                <w:color w:val="000000" w:themeColor="text1"/>
                <w:position w:val="-10"/>
                <w14:textFill>
                  <w14:solidFill>
                    <w14:schemeClr w14:val="tx1"/>
                  </w14:solidFill>
                </w14:textFill>
              </w:rPr>
              <w:object>
                <v:shape id="_x0000_i1049" o:spt="75" type="#_x0000_t75" style="height:18pt;width:73.55pt;" o:ole="t" filled="f" o:preferrelative="t" stroked="f" coordsize="21600,21600">
                  <v:path/>
                  <v:fill on="f" focussize="0,0"/>
                  <v:stroke on="f" joinstyle="miter"/>
                  <v:imagedata r:id="rId60" o:title=""/>
                  <o:lock v:ext="edit" aspectratio="t"/>
                  <w10:wrap type="none"/>
                  <w10:anchorlock/>
                </v:shape>
                <o:OLEObject Type="Embed" ProgID="Equation.3" ShapeID="_x0000_i1049" DrawAspect="Content" ObjectID="_1468075748" r:id="rId59">
                  <o:LockedField>false</o:LockedField>
                </o:OLEObject>
              </w:object>
            </w:r>
          </w:p>
        </w:tc>
        <w:tc>
          <w:tcPr>
            <w:tcW w:w="646" w:type="dxa"/>
            <w:shd w:val="clear" w:color="auto" w:fill="auto"/>
            <w:vAlign w:val="center"/>
          </w:tcPr>
          <w:p>
            <w:pPr>
              <w:pStyle w:val="20"/>
              <w:spacing w:before="120" w:after="120"/>
              <w:ind w:firstLine="0"/>
              <w:jc w:val="right"/>
              <w:rPr>
                <w:rFonts w:eastAsiaTheme="minorEastAsia"/>
                <w:lang w:eastAsia="zh-TW"/>
              </w:rPr>
            </w:pPr>
            <w:r>
              <w:rPr>
                <w:rFonts w:eastAsiaTheme="minorEastAsia"/>
                <w:lang w:eastAsia="zh-TW"/>
              </w:rPr>
              <w:t>(</w:t>
            </w:r>
            <w:r>
              <w:rPr>
                <w:rFonts w:eastAsiaTheme="minorEastAsia"/>
                <w:lang w:eastAsia="zh-TW"/>
              </w:rPr>
              <w:fldChar w:fldCharType="begin"/>
            </w:r>
            <w:r>
              <w:rPr>
                <w:rFonts w:eastAsiaTheme="minorEastAsia"/>
                <w:lang w:eastAsia="zh-TW"/>
              </w:rPr>
              <w:instrText xml:space="preserve"> seq EquationSeq \* \Arabic </w:instrText>
            </w:r>
            <w:r>
              <w:rPr>
                <w:rFonts w:eastAsiaTheme="minorEastAsia"/>
                <w:lang w:eastAsia="zh-TW"/>
              </w:rPr>
              <w:fldChar w:fldCharType="separate"/>
            </w:r>
            <w:r>
              <w:rPr>
                <w:rFonts w:eastAsiaTheme="minorEastAsia"/>
                <w:lang w:eastAsia="zh-TW"/>
              </w:rPr>
              <w:t>4</w:t>
            </w:r>
            <w:r>
              <w:rPr>
                <w:rFonts w:eastAsiaTheme="minorEastAsia"/>
                <w:lang w:eastAsia="zh-TW"/>
              </w:rPr>
              <w:fldChar w:fldCharType="end"/>
            </w:r>
            <w:r>
              <w:rPr>
                <w:rFonts w:eastAsiaTheme="minorEastAsia"/>
                <w:lang w:eastAsia="zh-TW"/>
              </w:rPr>
              <w:t>)</w:t>
            </w:r>
          </w:p>
        </w:tc>
      </w:tr>
      <w:tr>
        <w:tblPrEx>
          <w:tblCellMar>
            <w:top w:w="0" w:type="dxa"/>
            <w:left w:w="108" w:type="dxa"/>
            <w:bottom w:w="0" w:type="dxa"/>
            <w:right w:w="108" w:type="dxa"/>
          </w:tblCellMar>
        </w:tblPrEx>
        <w:trPr>
          <w:trHeight w:val="340" w:hRule="atLeast"/>
          <w:jc w:val="center"/>
        </w:trPr>
        <w:tc>
          <w:tcPr>
            <w:tcW w:w="8220" w:type="dxa"/>
            <w:shd w:val="clear" w:color="auto" w:fill="auto"/>
            <w:vAlign w:val="center"/>
          </w:tcPr>
          <w:p>
            <w:pPr>
              <w:pStyle w:val="20"/>
              <w:spacing w:before="120" w:after="120"/>
              <w:ind w:left="706" w:firstLine="0"/>
              <w:jc w:val="center"/>
              <w:rPr>
                <w:color w:val="000000" w:themeColor="text1"/>
                <w14:textFill>
                  <w14:solidFill>
                    <w14:schemeClr w14:val="tx1"/>
                  </w14:solidFill>
                </w14:textFill>
              </w:rPr>
            </w:pPr>
            <w:r>
              <w:rPr>
                <w:color w:val="000000" w:themeColor="text1"/>
                <w:position w:val="-24"/>
                <w:highlight w:val="yellow"/>
                <w14:textFill>
                  <w14:solidFill>
                    <w14:schemeClr w14:val="tx1"/>
                  </w14:solidFill>
                </w14:textFill>
              </w:rPr>
              <w:object>
                <v:shape id="_x0000_i1050" o:spt="75" alt="" type="#_x0000_t75" style="height:40.15pt;width:146.9pt;" o:ole="t" filled="f" o:preferrelative="t" stroked="f" coordsize="21600,21600">
                  <v:path/>
                  <v:fill on="f" focussize="0,0"/>
                  <v:stroke on="f"/>
                  <v:imagedata r:id="rId62" o:title=""/>
                  <o:lock v:ext="edit" aspectratio="t"/>
                  <w10:wrap type="none"/>
                  <w10:anchorlock/>
                </v:shape>
                <o:OLEObject Type="Embed" ProgID="Equation.3" ShapeID="_x0000_i1050" DrawAspect="Content" ObjectID="_1468075749" r:id="rId61">
                  <o:LockedField>false</o:LockedField>
                </o:OLEObject>
              </w:object>
            </w:r>
          </w:p>
        </w:tc>
        <w:tc>
          <w:tcPr>
            <w:tcW w:w="646" w:type="dxa"/>
            <w:shd w:val="clear" w:color="auto" w:fill="auto"/>
            <w:vAlign w:val="center"/>
          </w:tcPr>
          <w:p>
            <w:pPr>
              <w:pStyle w:val="20"/>
              <w:spacing w:before="120" w:after="120"/>
              <w:ind w:firstLine="0"/>
              <w:jc w:val="right"/>
              <w:rPr>
                <w:rFonts w:eastAsiaTheme="minorEastAsia"/>
                <w:lang w:eastAsia="zh-TW"/>
              </w:rPr>
            </w:pPr>
            <w:r>
              <w:rPr>
                <w:rFonts w:eastAsiaTheme="minorEastAsia"/>
                <w:lang w:eastAsia="zh-TW"/>
              </w:rPr>
              <w:t>(5)</w:t>
            </w:r>
          </w:p>
        </w:tc>
      </w:tr>
      <w:tr>
        <w:tblPrEx>
          <w:tblCellMar>
            <w:top w:w="0" w:type="dxa"/>
            <w:left w:w="108" w:type="dxa"/>
            <w:bottom w:w="0" w:type="dxa"/>
            <w:right w:w="108" w:type="dxa"/>
          </w:tblCellMar>
        </w:tblPrEx>
        <w:trPr>
          <w:trHeight w:val="340" w:hRule="atLeast"/>
          <w:jc w:val="center"/>
        </w:trPr>
        <w:tc>
          <w:tcPr>
            <w:tcW w:w="8220" w:type="dxa"/>
            <w:shd w:val="clear" w:color="auto" w:fill="auto"/>
            <w:vAlign w:val="center"/>
          </w:tcPr>
          <w:p>
            <w:pPr>
              <w:pStyle w:val="20"/>
              <w:spacing w:before="120" w:after="120"/>
              <w:ind w:left="706" w:firstLine="0"/>
              <w:jc w:val="center"/>
              <w:rPr>
                <w:color w:val="000000" w:themeColor="text1"/>
                <w14:textFill>
                  <w14:solidFill>
                    <w14:schemeClr w14:val="tx1"/>
                  </w14:solidFill>
                </w14:textFill>
              </w:rPr>
            </w:pPr>
            <w:r>
              <w:rPr>
                <w:color w:val="000000" w:themeColor="text1"/>
                <w:position w:val="-26"/>
                <w14:textFill>
                  <w14:solidFill>
                    <w14:schemeClr w14:val="tx1"/>
                  </w14:solidFill>
                </w14:textFill>
              </w:rPr>
              <w:object>
                <v:shape id="_x0000_i1051" o:spt="75" type="#_x0000_t75" style="height:34.45pt;width:111.9pt;" o:ole="t" filled="f" o:preferrelative="t" stroked="f" coordsize="21600,21600">
                  <v:path/>
                  <v:fill on="f" focussize="0,0"/>
                  <v:stroke on="f" joinstyle="miter"/>
                  <v:imagedata r:id="rId64" o:title=""/>
                  <o:lock v:ext="edit" aspectratio="t"/>
                  <w10:wrap type="none"/>
                  <w10:anchorlock/>
                </v:shape>
                <o:OLEObject Type="Embed" ProgID="Equation.3" ShapeID="_x0000_i1051" DrawAspect="Content" ObjectID="_1468075750" r:id="rId63">
                  <o:LockedField>false</o:LockedField>
                </o:OLEObject>
              </w:object>
            </w:r>
          </w:p>
        </w:tc>
        <w:tc>
          <w:tcPr>
            <w:tcW w:w="646" w:type="dxa"/>
            <w:shd w:val="clear" w:color="auto" w:fill="auto"/>
            <w:vAlign w:val="center"/>
          </w:tcPr>
          <w:p>
            <w:pPr>
              <w:pStyle w:val="20"/>
              <w:spacing w:before="120" w:after="120"/>
              <w:ind w:firstLine="0"/>
              <w:jc w:val="right"/>
              <w:rPr>
                <w:rFonts w:eastAsiaTheme="minorEastAsia"/>
                <w:lang w:eastAsia="zh-TW"/>
              </w:rPr>
            </w:pPr>
            <w:r>
              <w:rPr>
                <w:rFonts w:eastAsiaTheme="minorEastAsia"/>
                <w:lang w:eastAsia="zh-TW"/>
              </w:rPr>
              <w:t>(6)</w:t>
            </w:r>
          </w:p>
        </w:tc>
      </w:tr>
    </w:tbl>
    <w:p>
      <w:pPr>
        <w:pStyle w:val="44"/>
        <w:rPr>
          <w:rFonts w:eastAsiaTheme="minorEastAsia"/>
          <w:lang w:eastAsia="zh-TW"/>
        </w:rPr>
      </w:pPr>
      <w:r>
        <w:object>
          <v:shape id="_x0000_i1052" o:spt="75" type="#_x0000_t75" style="height:96.25pt;width:117.4pt;" o:ole="t" filled="f" o:preferrelative="t" stroked="f" coordsize="21600,21600">
            <v:path/>
            <v:fill on="f" focussize="0,0"/>
            <v:stroke on="f" joinstyle="miter"/>
            <v:imagedata r:id="rId66" o:title=""/>
            <o:lock v:ext="edit" aspectratio="t"/>
            <w10:wrap type="none"/>
            <w10:anchorlock/>
          </v:shape>
          <o:OLEObject Type="Embed" ProgID="Visio.Drawing.11" ShapeID="_x0000_i1052" DrawAspect="Content" ObjectID="_1468075751" r:id="rId65">
            <o:LockedField>false</o:LockedField>
          </o:OLEObject>
        </w:object>
      </w:r>
    </w:p>
    <w:p>
      <w:pPr>
        <w:pStyle w:val="43"/>
        <w:jc w:val="center"/>
        <w:rPr>
          <w:rFonts w:eastAsiaTheme="minorEastAsia"/>
          <w:snapToGrid w:val="0"/>
          <w:lang w:eastAsia="zh-TW"/>
        </w:rPr>
      </w:pPr>
      <w:r>
        <w:rPr>
          <w:b/>
          <w:snapToGrid w:val="0"/>
        </w:rPr>
        <w:t>Figure 4.</w:t>
      </w:r>
      <w:r>
        <w:rPr>
          <w:rFonts w:hint="eastAsia"/>
          <w:b/>
          <w:snapToGrid w:val="0"/>
        </w:rPr>
        <w:t xml:space="preserve"> </w:t>
      </w:r>
      <w:r>
        <w:rPr>
          <w:rFonts w:hint="eastAsia"/>
          <w:snapToGrid w:val="0"/>
        </w:rPr>
        <w:t>Calculating</w:t>
      </w:r>
      <w:r>
        <w:rPr>
          <w:snapToGrid w:val="0"/>
          <w:position w:val="-10"/>
        </w:rPr>
        <w:object>
          <v:shape id="_x0000_i1053" o:spt="75" type="#_x0000_t75" style="height:16.45pt;width:11.75pt;" o:ole="t" filled="f" o:preferrelative="t" stroked="f" coordsize="21600,21600">
            <v:path/>
            <v:fill on="f" focussize="0,0"/>
            <v:stroke on="f" joinstyle="miter"/>
            <v:imagedata r:id="rId68" o:title=""/>
            <o:lock v:ext="edit" aspectratio="t"/>
            <w10:wrap type="none"/>
            <w10:anchorlock/>
          </v:shape>
          <o:OLEObject Type="Embed" ProgID="Equation.3" ShapeID="_x0000_i1053" DrawAspect="Content" ObjectID="_1468075752" r:id="rId67">
            <o:LockedField>false</o:LockedField>
          </o:OLEObject>
        </w:object>
      </w:r>
      <w:r>
        <w:rPr>
          <w:rFonts w:hint="eastAsia" w:eastAsiaTheme="minorEastAsia"/>
          <w:snapToGrid w:val="0"/>
          <w:lang w:eastAsia="zh-TW"/>
        </w:rPr>
        <w:t>.</w:t>
      </w:r>
    </w:p>
    <w:p>
      <w:pPr>
        <w:pStyle w:val="44"/>
        <w:rPr>
          <w:rFonts w:eastAsiaTheme="minorEastAsia"/>
          <w:lang w:eastAsia="zh-TW"/>
        </w:rPr>
      </w:pPr>
      <w:r>
        <w:object>
          <v:shape id="_x0000_i1054" o:spt="75" type="#_x0000_t75" style="height:190.15pt;width:372.5pt;" o:ole="t" filled="f" o:preferrelative="t" stroked="f" coordsize="21600,21600">
            <v:path/>
            <v:fill on="f" focussize="0,0"/>
            <v:stroke on="f" joinstyle="miter"/>
            <v:imagedata r:id="rId70" o:title=""/>
            <o:lock v:ext="edit" aspectratio="t"/>
            <w10:wrap type="none"/>
            <w10:anchorlock/>
          </v:shape>
          <o:OLEObject Type="Embed" ProgID="Visio.Drawing.11" ShapeID="_x0000_i1054" DrawAspect="Content" ObjectID="_1468075753" r:id="rId69">
            <o:LockedField>false</o:LockedField>
          </o:OLEObject>
        </w:object>
      </w:r>
    </w:p>
    <w:p>
      <w:pPr>
        <w:pStyle w:val="43"/>
        <w:jc w:val="center"/>
        <w:rPr>
          <w:rFonts w:eastAsiaTheme="minorEastAsia"/>
          <w:snapToGrid w:val="0"/>
          <w:lang w:eastAsia="zh-TW"/>
        </w:rPr>
      </w:pPr>
      <w:bookmarkStart w:id="2" w:name="_Toc16152680"/>
      <w:bookmarkStart w:id="3" w:name="_Toc458614843"/>
      <w:bookmarkStart w:id="4" w:name="_Toc456529146"/>
      <w:bookmarkStart w:id="5" w:name="_Toc15577308"/>
      <w:bookmarkStart w:id="6" w:name="_Toc456558017"/>
      <w:bookmarkStart w:id="7" w:name="_Toc15579316"/>
      <w:bookmarkStart w:id="8" w:name="_Toc461571338"/>
      <w:bookmarkStart w:id="9" w:name="_Toc16256508"/>
      <w:bookmarkStart w:id="10" w:name="_Toc461570816"/>
      <w:bookmarkStart w:id="11" w:name="_Toc13131851"/>
      <w:bookmarkStart w:id="12" w:name="_Toc15576603"/>
      <w:bookmarkStart w:id="13" w:name="_Toc16256644"/>
      <w:bookmarkStart w:id="14" w:name="_Toc456529838"/>
      <w:bookmarkStart w:id="15" w:name="_Toc15577456"/>
      <w:r>
        <w:rPr>
          <w:b/>
          <w:snapToGrid w:val="0"/>
        </w:rPr>
        <w:t>Figure 5.</w:t>
      </w:r>
      <w:r>
        <w:rPr>
          <w:rFonts w:hint="eastAsia"/>
          <w:b/>
          <w:snapToGrid w:val="0"/>
        </w:rPr>
        <w:t xml:space="preserve"> </w:t>
      </w:r>
      <w:bookmarkEnd w:id="2"/>
      <w:bookmarkEnd w:id="3"/>
      <w:bookmarkEnd w:id="4"/>
      <w:bookmarkEnd w:id="5"/>
      <w:bookmarkEnd w:id="6"/>
      <w:bookmarkEnd w:id="7"/>
      <w:bookmarkEnd w:id="8"/>
      <w:bookmarkEnd w:id="9"/>
      <w:bookmarkEnd w:id="10"/>
      <w:bookmarkEnd w:id="11"/>
      <w:bookmarkEnd w:id="12"/>
      <w:bookmarkEnd w:id="13"/>
      <w:bookmarkEnd w:id="14"/>
      <w:bookmarkEnd w:id="15"/>
      <w:r>
        <w:rPr>
          <w:rFonts w:hint="eastAsia"/>
          <w:snapToGrid w:val="0"/>
        </w:rPr>
        <w:t>G</w:t>
      </w:r>
      <w:r>
        <w:rPr>
          <w:snapToGrid w:val="0"/>
        </w:rPr>
        <w:t>eometric figure of the robotic arm</w:t>
      </w:r>
      <w:r>
        <w:rPr>
          <w:rFonts w:hint="eastAsia" w:eastAsiaTheme="minorEastAsia"/>
          <w:snapToGrid w:val="0"/>
          <w:lang w:eastAsia="zh-TW"/>
        </w:rPr>
        <w:t>.</w:t>
      </w:r>
    </w:p>
    <w:p>
      <w:pPr>
        <w:pStyle w:val="50"/>
        <w:rPr>
          <w:rFonts w:eastAsia="PMingLiU"/>
          <w:lang w:eastAsia="zh-TW"/>
        </w:rPr>
      </w:pPr>
      <w:r>
        <w:rPr>
          <w:rFonts w:eastAsia="PMingLiU"/>
          <w:lang w:eastAsia="zh-TW"/>
        </w:rPr>
        <w:t xml:space="preserve">3. </w:t>
      </w:r>
      <w:r>
        <w:rPr>
          <w:rFonts w:hint="eastAsia" w:eastAsia="PMingLiU"/>
        </w:rPr>
        <w:t>C</w:t>
      </w:r>
      <w:r>
        <w:rPr>
          <w:rFonts w:eastAsia="PMingLiU"/>
        </w:rPr>
        <w:t xml:space="preserve">onvolutional </w:t>
      </w:r>
      <w:r>
        <w:rPr>
          <w:rFonts w:hint="eastAsia" w:eastAsia="PMingLiU"/>
        </w:rPr>
        <w:t>N</w:t>
      </w:r>
      <w:r>
        <w:rPr>
          <w:rFonts w:eastAsia="PMingLiU"/>
        </w:rPr>
        <w:t xml:space="preserve">eural </w:t>
      </w:r>
      <w:r>
        <w:rPr>
          <w:rFonts w:hint="eastAsia" w:eastAsia="PMingLiU"/>
        </w:rPr>
        <w:t>N</w:t>
      </w:r>
      <w:r>
        <w:rPr>
          <w:rFonts w:eastAsia="PMingLiU"/>
        </w:rPr>
        <w:t>etwork</w:t>
      </w:r>
    </w:p>
    <w:p>
      <w:pPr>
        <w:pStyle w:val="20"/>
        <w:rPr>
          <w:color w:val="000000" w:themeColor="text1"/>
          <w14:textFill>
            <w14:solidFill>
              <w14:schemeClr w14:val="tx1"/>
            </w14:solidFill>
          </w14:textFill>
        </w:rPr>
      </w:pPr>
      <w:r>
        <w:t>A convolutional neural network (CNN) consists of one or more convolutional layers, and then one or more fully connected layers (FCs) which are similar to neural network structure. The structural design of the CNN uses the two-dimensional structure of the image as inputs to achieve local connection, weighting, and then pooling, which equips CNN translation</w:t>
      </w:r>
      <w:r>
        <w:rPr>
          <w:rFonts w:hint="eastAsia" w:eastAsiaTheme="minorEastAsia"/>
          <w:lang w:eastAsia="zh-TW"/>
        </w:rPr>
        <w:t>-</w:t>
      </w:r>
      <w:r>
        <w:t>invariant features. Compared to neural networks with similar layers, CNNs have fewer parameters and connections and are therefore easier to train.</w:t>
      </w:r>
      <w:r>
        <w:rPr>
          <w:rFonts w:hint="eastAsia"/>
        </w:rPr>
        <w:t xml:space="preserve"> </w:t>
      </w:r>
      <w:r>
        <w:t xml:space="preserve">CNN consists of many convolutional and pooling layers, and finally a fully connected layer. A convolution layer adopts an image as its input and is formed by a plurality of different generally </w:t>
      </w:r>
      <w:r>
        <w:rPr>
          <w:position w:val="-6"/>
        </w:rPr>
        <w:object>
          <v:shape id="_x0000_i1055" o:spt="75" type="#_x0000_t75" style="height:12.5pt;width:21.15pt;" o:ole="t" filled="f" o:preferrelative="t" stroked="f" coordsize="21600,21600">
            <v:path/>
            <v:fill on="f" focussize="0,0"/>
            <v:stroke on="f" joinstyle="miter"/>
            <v:imagedata r:id="rId72" o:title=""/>
            <o:lock v:ext="edit" aspectratio="t"/>
            <w10:wrap type="none"/>
            <w10:anchorlock/>
          </v:shape>
          <o:OLEObject Type="Embed" ProgID="Equation.3" ShapeID="_x0000_i1055" DrawAspect="Content" ObjectID="_1468075754" r:id="rId71">
            <o:LockedField>false</o:LockedField>
          </o:OLEObject>
        </w:object>
      </w:r>
      <w:r>
        <w:t xml:space="preserve"> filters (called convolution kernel) to conduct convoluting operation and then produce different features.</w:t>
      </w:r>
    </w:p>
    <w:p>
      <w:pPr>
        <w:pStyle w:val="20"/>
        <w:ind w:left="0" w:leftChars="0" w:firstLine="420" w:firstLineChars="0"/>
        <w:rPr>
          <w:rFonts w:eastAsiaTheme="minorEastAsia"/>
          <w:dstrike/>
          <w:color w:val="000000" w:themeColor="text1"/>
          <w:lang w:eastAsia="zh-TW"/>
          <w14:textFill>
            <w14:solidFill>
              <w14:schemeClr w14:val="tx1"/>
            </w14:solidFill>
          </w14:textFill>
        </w:rPr>
      </w:pPr>
      <w:r>
        <w:rPr>
          <w:rFonts w:hint="default"/>
        </w:rPr>
        <w:t xml:space="preserve">The convolutional principle </w:t>
      </w:r>
      <w:r>
        <w:rPr>
          <w:rFonts w:hint="default"/>
          <w:color w:val="FF0000"/>
          <w:highlight w:val="yellow"/>
          <w:lang w:val="en-US"/>
        </w:rPr>
        <w:t>uses</w:t>
      </w:r>
      <w:r>
        <w:rPr>
          <w:rFonts w:hint="default"/>
          <w:color w:val="FF0000"/>
          <w:highlight w:val="yellow"/>
        </w:rPr>
        <w:t xml:space="preserve"> </w:t>
      </w:r>
      <w:r>
        <w:rPr>
          <w:rFonts w:hint="default"/>
        </w:rPr>
        <w:t>a small-sized window to slide from left to right and top to bottom to obtain the local features in the image as the inputs of the next layer. This sliding window is called a convolution kernel or filter. The matrix</w:t>
      </w:r>
      <w:r>
        <w:rPr>
          <w:rFonts w:hint="default"/>
          <w:lang w:val="en-US"/>
        </w:rPr>
        <w:t xml:space="preserve"> </w:t>
      </w:r>
      <w:r>
        <w:rPr>
          <w:rFonts w:hint="default"/>
          <w:color w:val="FF0000"/>
          <w:highlight w:val="yellow"/>
          <w:lang w:val="en-US"/>
        </w:rPr>
        <w:t>is</w:t>
      </w:r>
      <w:r>
        <w:rPr>
          <w:rFonts w:hint="default"/>
          <w:color w:val="FF0000"/>
          <w:highlight w:val="yellow"/>
        </w:rPr>
        <w:t xml:space="preserve"> </w:t>
      </w:r>
      <w:r>
        <w:rPr>
          <w:rFonts w:hint="default"/>
        </w:rPr>
        <w:t xml:space="preserve">formed by sliding and calculating the image is called a convolution feature or feature map. The feature map is </w:t>
      </w:r>
      <w:r>
        <w:rPr>
          <w:rFonts w:hint="default"/>
          <w:color w:val="FF0000"/>
          <w:highlight w:val="yellow"/>
          <w:lang w:val="en-US"/>
        </w:rPr>
        <w:t xml:space="preserve">the </w:t>
      </w:r>
      <w:r>
        <w:rPr>
          <w:rFonts w:hint="default"/>
        </w:rPr>
        <w:t>output to the next layer through a rectified linear unit (ReLU) for activation function. It is a type of downsampling because the size of the data will be reduced, so the number of parameters and calculations are reduced, which speeds up the system operation, reduces the possibility of overfitting, and has the effect of anti-interference. After sampling, the outputs are inputted to the fully connected layer [23,24]. The fully connected layer is a general neural network for classification. The connection layer is also the easiest way to learn a non-linear combination of the features from the previously convolutional layer and pooling layer. We flatten the feature map in the fully connected layer and update the weights in the neural network through backpropagation.</w:t>
      </w:r>
    </w:p>
    <w:p>
      <w:pPr>
        <w:pStyle w:val="20"/>
      </w:pPr>
      <w:r>
        <w:t xml:space="preserve">The softmax function is used in the output of the fully connected layer. The softmax function can convert an N-dimensional vector containing any real number into another N-dimensional real vector so that the range of each element in the vector is between 0 and 1, and the sum of all elements is 1. </w:t>
      </w:r>
      <w:r>
        <w:rPr>
          <w:rFonts w:hint="eastAsia"/>
        </w:rPr>
        <w:t xml:space="preserve">The equation of </w:t>
      </w:r>
      <w:r>
        <w:t>softmax function</w:t>
      </w:r>
      <w:r>
        <w:rPr>
          <w:rFonts w:hint="eastAsia"/>
        </w:rPr>
        <w:t xml:space="preserve"> is described as</w:t>
      </w:r>
    </w:p>
    <w:tbl>
      <w:tblPr>
        <w:tblStyle w:val="16"/>
        <w:tblW w:w="0" w:type="auto"/>
        <w:jc w:val="center"/>
        <w:tblLayout w:type="fixed"/>
        <w:tblCellMar>
          <w:top w:w="0" w:type="dxa"/>
          <w:left w:w="108" w:type="dxa"/>
          <w:bottom w:w="0" w:type="dxa"/>
          <w:right w:w="108" w:type="dxa"/>
        </w:tblCellMar>
      </w:tblPr>
      <w:tblGrid>
        <w:gridCol w:w="8220"/>
        <w:gridCol w:w="646"/>
      </w:tblGrid>
      <w:tr>
        <w:tblPrEx>
          <w:tblCellMar>
            <w:top w:w="0" w:type="dxa"/>
            <w:left w:w="108" w:type="dxa"/>
            <w:bottom w:w="0" w:type="dxa"/>
            <w:right w:w="108" w:type="dxa"/>
          </w:tblCellMar>
        </w:tblPrEx>
        <w:trPr>
          <w:trHeight w:val="340" w:hRule="atLeast"/>
          <w:jc w:val="center"/>
        </w:trPr>
        <w:tc>
          <w:tcPr>
            <w:tcW w:w="8220" w:type="dxa"/>
            <w:shd w:val="clear" w:color="auto" w:fill="auto"/>
            <w:vAlign w:val="center"/>
          </w:tcPr>
          <w:p>
            <w:pPr>
              <w:pStyle w:val="20"/>
              <w:spacing w:before="120" w:after="120"/>
              <w:ind w:left="706" w:firstLine="0"/>
              <w:jc w:val="center"/>
              <w:rPr>
                <w:rFonts w:eastAsiaTheme="minorEastAsia"/>
                <w:lang w:eastAsia="zh-TW"/>
              </w:rPr>
            </w:pPr>
            <w:r>
              <w:rPr>
                <w:color w:val="000000" w:themeColor="text1"/>
                <w:position w:val="-26"/>
                <w14:textFill>
                  <w14:solidFill>
                    <w14:schemeClr w14:val="tx1"/>
                  </w14:solidFill>
                </w14:textFill>
              </w:rPr>
              <w:object>
                <v:shape id="_x0000_i1056" o:spt="75" type="#_x0000_t75" style="height:32.1pt;width:127.55pt;" o:ole="t" filled="f" o:preferrelative="t" stroked="f" coordsize="21600,21600">
                  <v:path/>
                  <v:fill on="f" focussize="0,0"/>
                  <v:stroke on="f" joinstyle="miter"/>
                  <v:imagedata r:id="rId74" o:title=""/>
                  <o:lock v:ext="edit" aspectratio="t"/>
                  <w10:wrap type="none"/>
                  <w10:anchorlock/>
                </v:shape>
                <o:OLEObject Type="Embed" ProgID="Equation.3" ShapeID="_x0000_i1056" DrawAspect="Content" ObjectID="_1468075755" r:id="rId73">
                  <o:LockedField>false</o:LockedField>
                </o:OLEObject>
              </w:object>
            </w:r>
          </w:p>
        </w:tc>
        <w:tc>
          <w:tcPr>
            <w:tcW w:w="646" w:type="dxa"/>
            <w:shd w:val="clear" w:color="auto" w:fill="auto"/>
            <w:vAlign w:val="center"/>
          </w:tcPr>
          <w:p>
            <w:pPr>
              <w:pStyle w:val="20"/>
              <w:spacing w:before="120" w:after="120"/>
              <w:ind w:firstLine="0"/>
              <w:jc w:val="right"/>
              <w:rPr>
                <w:rFonts w:eastAsiaTheme="minorEastAsia"/>
                <w:lang w:eastAsia="zh-TW"/>
              </w:rPr>
            </w:pPr>
            <w:r>
              <w:rPr>
                <w:rFonts w:eastAsiaTheme="minorEastAsia"/>
                <w:lang w:eastAsia="zh-TW"/>
              </w:rPr>
              <w:t>(7)</w:t>
            </w:r>
          </w:p>
        </w:tc>
      </w:tr>
    </w:tbl>
    <w:p>
      <w:pPr>
        <w:pStyle w:val="20"/>
      </w:pPr>
      <w:r>
        <w:t>Since the output of the Softmax function is between 0 and 1, it can be regarded as the probability of one type of class prediction.</w:t>
      </w:r>
      <w:r>
        <w:rPr>
          <w:rFonts w:hint="eastAsia" w:eastAsiaTheme="minorEastAsia"/>
          <w:lang w:eastAsia="zh-TW"/>
        </w:rPr>
        <w:t xml:space="preserve"> </w:t>
      </w:r>
      <w:r>
        <w:t xml:space="preserve">The loss function is an important part of the artificial neural network. It is used to measure the inconsistency between the predicted value and the actual label. Its output is a non-negative value. The robustness of the model increases as the value of the loss function decreases. This paper uses cross-entropy </w:t>
      </w:r>
      <w:r>
        <w:rPr>
          <w:rFonts w:hint="eastAsia"/>
        </w:rPr>
        <w:t>algorithm</w:t>
      </w:r>
      <w:r>
        <w:t xml:space="preserve"> to calculate the loss function, shown in Equation (8),</w:t>
      </w:r>
    </w:p>
    <w:tbl>
      <w:tblPr>
        <w:tblStyle w:val="16"/>
        <w:tblW w:w="0" w:type="auto"/>
        <w:jc w:val="center"/>
        <w:tblLayout w:type="fixed"/>
        <w:tblCellMar>
          <w:top w:w="0" w:type="dxa"/>
          <w:left w:w="108" w:type="dxa"/>
          <w:bottom w:w="0" w:type="dxa"/>
          <w:right w:w="108" w:type="dxa"/>
        </w:tblCellMar>
      </w:tblPr>
      <w:tblGrid>
        <w:gridCol w:w="8220"/>
        <w:gridCol w:w="646"/>
      </w:tblGrid>
      <w:tr>
        <w:tblPrEx>
          <w:tblCellMar>
            <w:top w:w="0" w:type="dxa"/>
            <w:left w:w="108" w:type="dxa"/>
            <w:bottom w:w="0" w:type="dxa"/>
            <w:right w:w="108" w:type="dxa"/>
          </w:tblCellMar>
        </w:tblPrEx>
        <w:trPr>
          <w:trHeight w:val="340" w:hRule="atLeast"/>
          <w:jc w:val="center"/>
        </w:trPr>
        <w:tc>
          <w:tcPr>
            <w:tcW w:w="8220" w:type="dxa"/>
            <w:shd w:val="clear" w:color="auto" w:fill="auto"/>
            <w:vAlign w:val="center"/>
          </w:tcPr>
          <w:p>
            <w:pPr>
              <w:pStyle w:val="20"/>
              <w:spacing w:before="120" w:after="120"/>
              <w:ind w:left="706" w:firstLine="0"/>
              <w:jc w:val="center"/>
            </w:pPr>
            <w:r>
              <w:rPr>
                <w:b/>
                <w:color w:val="000000" w:themeColor="text1"/>
                <w:position w:val="-20"/>
                <w:sz w:val="24"/>
                <w:szCs w:val="24"/>
                <w14:textFill>
                  <w14:solidFill>
                    <w14:schemeClr w14:val="tx1"/>
                  </w14:solidFill>
                </w14:textFill>
              </w:rPr>
              <w:object>
                <v:shape id="_x0000_i1057" o:spt="75" type="#_x0000_t75" style="height:24.25pt;width:93.9pt;" o:ole="t" filled="f" o:preferrelative="t" stroked="f" coordsize="21600,21600">
                  <v:path/>
                  <v:fill on="f" focussize="0,0"/>
                  <v:stroke on="f" joinstyle="miter"/>
                  <v:imagedata r:id="rId76" o:title=""/>
                  <o:lock v:ext="edit" aspectratio="t"/>
                  <w10:wrap type="none"/>
                  <w10:anchorlock/>
                </v:shape>
                <o:OLEObject Type="Embed" ProgID="Equation.3" ShapeID="_x0000_i1057" DrawAspect="Content" ObjectID="_1468075756" r:id="rId75">
                  <o:LockedField>false</o:LockedField>
                </o:OLEObject>
              </w:object>
            </w:r>
          </w:p>
        </w:tc>
        <w:tc>
          <w:tcPr>
            <w:tcW w:w="646" w:type="dxa"/>
            <w:shd w:val="clear" w:color="auto" w:fill="auto"/>
            <w:vAlign w:val="center"/>
          </w:tcPr>
          <w:p>
            <w:pPr>
              <w:pStyle w:val="20"/>
              <w:spacing w:before="120" w:after="120"/>
              <w:ind w:firstLine="0"/>
              <w:jc w:val="right"/>
            </w:pPr>
            <w:r>
              <w:t>(8)</w:t>
            </w:r>
          </w:p>
        </w:tc>
      </w:tr>
    </w:tbl>
    <w:p>
      <w:pPr>
        <w:pStyle w:val="20"/>
        <w:ind w:firstLine="0"/>
      </w:pPr>
      <w:r>
        <w:t xml:space="preserve">where </w:t>
      </w:r>
      <w:r>
        <w:rPr>
          <w:i/>
        </w:rPr>
        <w:t>N</w:t>
      </w:r>
      <w:r>
        <w:t xml:space="preserve"> is the number of samples, K is the number of classifications, and </w:t>
      </w:r>
      <w:r>
        <w:rPr>
          <w:position w:val="-12"/>
        </w:rPr>
        <w:object>
          <v:shape id="_x0000_i1058" o:spt="75" type="#_x0000_t75" style="height:15.65pt;width:9.4pt;" o:ole="t" filled="f" o:preferrelative="t" stroked="f" coordsize="21600,21600">
            <v:path/>
            <v:fill on="f" focussize="0,0"/>
            <v:stroke on="f" joinstyle="miter"/>
            <v:imagedata r:id="rId78" o:title=""/>
            <o:lock v:ext="edit" aspectratio="t"/>
            <w10:wrap type="none"/>
            <w10:anchorlock/>
          </v:shape>
          <o:OLEObject Type="Embed" ProgID="Equation.3" ShapeID="_x0000_i1058" DrawAspect="Content" ObjectID="_1468075757" r:id="rId77">
            <o:LockedField>false</o:LockedField>
          </o:OLEObject>
        </w:object>
      </w:r>
      <w:r>
        <w:t>is the actual label.</w:t>
      </w:r>
      <w:r>
        <w:rPr>
          <w:rFonts w:hint="eastAsia"/>
        </w:rPr>
        <w:t xml:space="preserve"> </w:t>
      </w:r>
      <w:r>
        <w:t>This paper uses the stochastic gradient descent method to update the network parameters (weights) in each iteration</w:t>
      </w:r>
      <w:r>
        <w:rPr>
          <w:rFonts w:hint="eastAsia" w:eastAsiaTheme="minorEastAsia"/>
          <w:lang w:eastAsia="zh-TW"/>
        </w:rPr>
        <w:t>s</w:t>
      </w:r>
      <w:r>
        <w:t xml:space="preserve"> to minimize the loss function through the negative gradient direction of the loss function.</w:t>
      </w:r>
      <w:r>
        <w:rPr>
          <w:rFonts w:hint="eastAsia"/>
        </w:rPr>
        <w:t xml:space="preserve"> </w:t>
      </w:r>
      <w:r>
        <w:t>The equation for updating parameters is as follows:</w:t>
      </w:r>
    </w:p>
    <w:tbl>
      <w:tblPr>
        <w:tblStyle w:val="16"/>
        <w:tblW w:w="0" w:type="auto"/>
        <w:jc w:val="center"/>
        <w:tblLayout w:type="fixed"/>
        <w:tblCellMar>
          <w:top w:w="0" w:type="dxa"/>
          <w:left w:w="108" w:type="dxa"/>
          <w:bottom w:w="0" w:type="dxa"/>
          <w:right w:w="108" w:type="dxa"/>
        </w:tblCellMar>
      </w:tblPr>
      <w:tblGrid>
        <w:gridCol w:w="8220"/>
        <w:gridCol w:w="646"/>
      </w:tblGrid>
      <w:tr>
        <w:tblPrEx>
          <w:tblCellMar>
            <w:top w:w="0" w:type="dxa"/>
            <w:left w:w="108" w:type="dxa"/>
            <w:bottom w:w="0" w:type="dxa"/>
            <w:right w:w="108" w:type="dxa"/>
          </w:tblCellMar>
        </w:tblPrEx>
        <w:trPr>
          <w:trHeight w:val="340" w:hRule="atLeast"/>
          <w:jc w:val="center"/>
        </w:trPr>
        <w:tc>
          <w:tcPr>
            <w:tcW w:w="8220" w:type="dxa"/>
            <w:shd w:val="clear" w:color="auto" w:fill="auto"/>
            <w:vAlign w:val="center"/>
          </w:tcPr>
          <w:p>
            <w:pPr>
              <w:pStyle w:val="20"/>
              <w:spacing w:before="120" w:after="120"/>
              <w:ind w:left="706" w:firstLine="0"/>
              <w:jc w:val="center"/>
              <w:rPr>
                <w:rFonts w:eastAsiaTheme="minorEastAsia"/>
                <w:lang w:eastAsia="zh-TW"/>
              </w:rPr>
            </w:pPr>
            <w:r>
              <w:rPr>
                <w:b/>
                <w:color w:val="000000" w:themeColor="text1"/>
                <w:position w:val="-10"/>
                <w:sz w:val="36"/>
                <w:szCs w:val="36"/>
                <w14:textFill>
                  <w14:solidFill>
                    <w14:schemeClr w14:val="tx1"/>
                  </w14:solidFill>
                </w14:textFill>
              </w:rPr>
              <w:object>
                <v:shape id="_x0000_i1059" o:spt="75" type="#_x0000_t75" style="height:15.65pt;width:88.45pt;" o:ole="t" filled="f" o:preferrelative="t" stroked="f" coordsize="21600,21600">
                  <v:path/>
                  <v:fill on="f" focussize="0,0"/>
                  <v:stroke on="f" joinstyle="miter"/>
                  <v:imagedata r:id="rId80" o:title=""/>
                  <o:lock v:ext="edit" aspectratio="t"/>
                  <w10:wrap type="none"/>
                  <w10:anchorlock/>
                </v:shape>
                <o:OLEObject Type="Embed" ProgID="Equation.3" ShapeID="_x0000_i1059" DrawAspect="Content" ObjectID="_1468075758" r:id="rId79">
                  <o:LockedField>false</o:LockedField>
                </o:OLEObject>
              </w:object>
            </w:r>
          </w:p>
        </w:tc>
        <w:tc>
          <w:tcPr>
            <w:tcW w:w="646" w:type="dxa"/>
            <w:shd w:val="clear" w:color="auto" w:fill="auto"/>
            <w:vAlign w:val="center"/>
          </w:tcPr>
          <w:p>
            <w:pPr>
              <w:pStyle w:val="20"/>
              <w:spacing w:before="120" w:after="120"/>
              <w:ind w:firstLine="0"/>
              <w:jc w:val="right"/>
              <w:rPr>
                <w:rFonts w:eastAsiaTheme="minorEastAsia"/>
                <w:lang w:eastAsia="zh-TW"/>
              </w:rPr>
            </w:pPr>
            <w:r>
              <w:rPr>
                <w:rFonts w:eastAsiaTheme="minorEastAsia"/>
                <w:lang w:eastAsia="zh-TW"/>
              </w:rPr>
              <w:t>(9)</w:t>
            </w:r>
          </w:p>
        </w:tc>
      </w:tr>
    </w:tbl>
    <w:p>
      <w:pPr>
        <w:pStyle w:val="20"/>
        <w:ind w:firstLine="0"/>
      </w:pPr>
      <w:r>
        <w:t xml:space="preserve">where </w:t>
      </w:r>
      <w:r>
        <w:rPr>
          <w:i/>
        </w:rPr>
        <w:t>l</w:t>
      </w:r>
      <w:r>
        <w:t xml:space="preserve"> is the number of iterations, </w:t>
      </w:r>
      <w:r>
        <w:rPr>
          <w:position w:val="-10"/>
        </w:rPr>
        <w:object>
          <v:shape id="_x0000_i1060" o:spt="75" type="#_x0000_t75" style="height:14.1pt;width:39.9pt;" o:ole="t" filled="f" o:preferrelative="t" stroked="f" coordsize="21600,21600">
            <v:path/>
            <v:fill on="f" focussize="0,0"/>
            <v:stroke on="f" joinstyle="miter"/>
            <v:imagedata r:id="rId82" o:title=""/>
            <o:lock v:ext="edit" aspectratio="t"/>
            <w10:wrap type="none"/>
            <w10:anchorlock/>
          </v:shape>
          <o:OLEObject Type="Embed" ProgID="Equation.3" ShapeID="_x0000_i1060" DrawAspect="Content" ObjectID="_1468075759" r:id="rId81">
            <o:LockedField>false</o:LockedField>
          </o:OLEObject>
        </w:object>
      </w:r>
      <w:r>
        <w:t>is the gradient of the loss function, and α is the learning rate.</w:t>
      </w:r>
      <w:r>
        <w:rPr>
          <w:rFonts w:hint="eastAsia"/>
        </w:rPr>
        <w:t xml:space="preserve"> </w:t>
      </w:r>
      <w:r>
        <w:t>The expression for calculating the loss function gradient is as follows:</w:t>
      </w:r>
    </w:p>
    <w:tbl>
      <w:tblPr>
        <w:tblStyle w:val="16"/>
        <w:tblW w:w="0" w:type="auto"/>
        <w:jc w:val="center"/>
        <w:tblLayout w:type="fixed"/>
        <w:tblCellMar>
          <w:top w:w="0" w:type="dxa"/>
          <w:left w:w="108" w:type="dxa"/>
          <w:bottom w:w="0" w:type="dxa"/>
          <w:right w:w="108" w:type="dxa"/>
        </w:tblCellMar>
      </w:tblPr>
      <w:tblGrid>
        <w:gridCol w:w="8220"/>
        <w:gridCol w:w="646"/>
      </w:tblGrid>
      <w:tr>
        <w:tblPrEx>
          <w:tblCellMar>
            <w:top w:w="0" w:type="dxa"/>
            <w:left w:w="108" w:type="dxa"/>
            <w:bottom w:w="0" w:type="dxa"/>
            <w:right w:w="108" w:type="dxa"/>
          </w:tblCellMar>
        </w:tblPrEx>
        <w:trPr>
          <w:trHeight w:val="340" w:hRule="atLeast"/>
          <w:jc w:val="center"/>
        </w:trPr>
        <w:tc>
          <w:tcPr>
            <w:tcW w:w="8220" w:type="dxa"/>
            <w:shd w:val="clear" w:color="auto" w:fill="auto"/>
            <w:vAlign w:val="center"/>
          </w:tcPr>
          <w:p>
            <w:pPr>
              <w:pStyle w:val="20"/>
              <w:spacing w:before="120" w:after="120"/>
              <w:ind w:left="706" w:firstLine="0"/>
              <w:jc w:val="center"/>
              <w:rPr>
                <w:rFonts w:eastAsiaTheme="minorEastAsia"/>
                <w:lang w:eastAsia="zh-TW"/>
              </w:rPr>
            </w:pPr>
            <w:r>
              <w:rPr>
                <w:b/>
                <w:color w:val="000000" w:themeColor="text1"/>
                <w:position w:val="-28"/>
                <w:sz w:val="36"/>
                <w:szCs w:val="36"/>
                <w14:textFill>
                  <w14:solidFill>
                    <w14:schemeClr w14:val="tx1"/>
                  </w14:solidFill>
                </w14:textFill>
              </w:rPr>
              <w:object>
                <v:shape id="_x0000_i1061" o:spt="75" type="#_x0000_t75" style="height:32.1pt;width:268.45pt;" o:ole="t" filled="f" o:preferrelative="t" stroked="f" coordsize="21600,21600">
                  <v:path/>
                  <v:fill on="f" focussize="0,0"/>
                  <v:stroke on="f" joinstyle="miter"/>
                  <v:imagedata r:id="rId84" o:title=""/>
                  <o:lock v:ext="edit" aspectratio="t"/>
                  <w10:wrap type="none"/>
                  <w10:anchorlock/>
                </v:shape>
                <o:OLEObject Type="Embed" ProgID="Equation.3" ShapeID="_x0000_i1061" DrawAspect="Content" ObjectID="_1468075760" r:id="rId83">
                  <o:LockedField>false</o:LockedField>
                </o:OLEObject>
              </w:object>
            </w:r>
          </w:p>
        </w:tc>
        <w:tc>
          <w:tcPr>
            <w:tcW w:w="646" w:type="dxa"/>
            <w:shd w:val="clear" w:color="auto" w:fill="auto"/>
            <w:vAlign w:val="center"/>
          </w:tcPr>
          <w:p>
            <w:pPr>
              <w:pStyle w:val="20"/>
              <w:spacing w:before="120" w:after="120"/>
              <w:ind w:firstLine="0"/>
              <w:jc w:val="right"/>
              <w:rPr>
                <w:rFonts w:eastAsiaTheme="minorEastAsia"/>
                <w:lang w:eastAsia="zh-TW"/>
              </w:rPr>
            </w:pPr>
            <w:r>
              <w:rPr>
                <w:rFonts w:eastAsiaTheme="minorEastAsia"/>
                <w:lang w:eastAsia="zh-TW"/>
              </w:rPr>
              <w:t>(10)</w:t>
            </w:r>
          </w:p>
        </w:tc>
      </w:tr>
    </w:tbl>
    <w:p>
      <w:pPr>
        <w:pStyle w:val="20"/>
        <w:ind w:firstLine="0"/>
      </w:pPr>
      <w:r>
        <w:t xml:space="preserve">where </w:t>
      </w:r>
      <w:r>
        <w:rPr>
          <w:i/>
        </w:rPr>
        <w:t>j</w:t>
      </w:r>
      <w:r>
        <w:t xml:space="preserve"> means all outputs and </w:t>
      </w:r>
      <w:r>
        <w:rPr>
          <w:i/>
        </w:rPr>
        <w:t>i</w:t>
      </w:r>
      <w:r>
        <w:t xml:space="preserve"> is one of them.</w:t>
      </w:r>
    </w:p>
    <w:p>
      <w:pPr>
        <w:pStyle w:val="20"/>
      </w:pPr>
      <w:r>
        <w:t>The CNN architecture used in this paper is shown in Figure 6, including 3 convolutional layers, 3 pooling layers, and one connection layer.</w:t>
      </w:r>
    </w:p>
    <w:p>
      <w:pPr>
        <w:pStyle w:val="20"/>
        <w:rPr>
          <w:rFonts w:eastAsiaTheme="minorEastAsia"/>
          <w:lang w:eastAsia="zh-TW"/>
        </w:rPr>
      </w:pPr>
      <w:r>
        <w:rPr>
          <w:rFonts w:ascii="Times New Roman" w:hAnsi="Times New Roman" w:eastAsia="DFKai-SB" w:cstheme="minorBidi"/>
          <w:kern w:val="2"/>
        </w:rPr>
        <w:object>
          <v:shape id="_x0000_i1062" o:spt="75" type="#_x0000_t75" style="height:108.8pt;width:442.95pt;" o:ole="t" filled="f" o:preferrelative="t" stroked="f" coordsize="21600,21600">
            <v:path/>
            <v:fill on="f" focussize="0,0"/>
            <v:stroke on="f" joinstyle="miter"/>
            <v:imagedata r:id="rId86" o:title=""/>
            <o:lock v:ext="edit" aspectratio="t"/>
            <w10:wrap type="none"/>
            <w10:anchorlock/>
          </v:shape>
          <o:OLEObject Type="Embed" ProgID="Visio.Drawing.11" ShapeID="_x0000_i1062" DrawAspect="Content" ObjectID="_1468075761" r:id="rId85">
            <o:LockedField>false</o:LockedField>
          </o:OLEObject>
        </w:object>
      </w:r>
    </w:p>
    <w:p>
      <w:pPr>
        <w:pStyle w:val="43"/>
        <w:jc w:val="center"/>
        <w:rPr>
          <w:rFonts w:eastAsiaTheme="minorEastAsia"/>
          <w:lang w:eastAsia="zh-TW"/>
        </w:rPr>
      </w:pPr>
      <w:r>
        <w:rPr>
          <w:b/>
        </w:rPr>
        <w:t xml:space="preserve">Figure 6. </w:t>
      </w:r>
      <w:r>
        <w:t>CNN architecture used in this paper</w:t>
      </w:r>
      <w:r>
        <w:rPr>
          <w:rFonts w:eastAsiaTheme="minorEastAsia"/>
          <w:lang w:eastAsia="zh-TW"/>
        </w:rPr>
        <w:t>.</w:t>
      </w:r>
    </w:p>
    <w:p>
      <w:pPr>
        <w:pStyle w:val="50"/>
        <w:rPr>
          <w:rFonts w:eastAsiaTheme="minorEastAsia"/>
          <w:lang w:eastAsia="zh-TW"/>
        </w:rPr>
      </w:pPr>
      <w:r>
        <w:rPr>
          <w:rFonts w:eastAsia="PMingLiU"/>
          <w:lang w:eastAsia="zh-TW"/>
        </w:rPr>
        <w:t xml:space="preserve">4. </w:t>
      </w:r>
      <w:r>
        <w:rPr>
          <w:rFonts w:hint="eastAsia" w:eastAsia="PMingLiU"/>
        </w:rPr>
        <w:t>Experimental Results</w:t>
      </w:r>
    </w:p>
    <w:p>
      <w:pPr>
        <w:pStyle w:val="20"/>
        <w:spacing w:after="240"/>
        <w:rPr>
          <w:rFonts w:eastAsiaTheme="minorEastAsia"/>
          <w:lang w:eastAsia="zh-TW"/>
        </w:rPr>
      </w:pPr>
      <w:r>
        <w:t>This proposed system includes a robotic arm and a camera, where the camera communicates PC via USB, and PC sends signals to the robotic arm controller via RS232 to complete the action. The camera is set up directly above the chessboard. All chessmen are randomly placed on the chessboard. The camera captures the image in this range. And then from left to right and from bottom to top, the image is cut out sub-images of multiple chessmen. The sub-image is input to the CNN for recognition, and the recognition is repeated until the recognition of multiple chessmen is completed. The coordinates where the chessman is currently located and should be placed are transmitted to the robotic arm. The arm then picks up the recognized chessman and then places it to the correct position o</w:t>
      </w:r>
      <w:r>
        <w:rPr>
          <w:rFonts w:hint="eastAsia"/>
        </w:rPr>
        <w:t>f</w:t>
      </w:r>
      <w:r>
        <w:t xml:space="preserve"> the board. The system repeats the above procedure until all the chessmen are placed. The system block diagram is shown in Figure </w:t>
      </w:r>
      <w:r>
        <w:rPr>
          <w:rFonts w:hint="eastAsia"/>
        </w:rPr>
        <w:t>7</w:t>
      </w:r>
      <w:r>
        <w:t xml:space="preserve"> and the experimental environment </w:t>
      </w:r>
      <w:r>
        <w:rPr>
          <w:rFonts w:hint="eastAsia"/>
        </w:rPr>
        <w:t xml:space="preserve">includes </w:t>
      </w:r>
      <w:r>
        <w:t>Logitech C310</w:t>
      </w:r>
      <w:r>
        <w:rPr>
          <w:rFonts w:hint="eastAsia"/>
        </w:rPr>
        <w:t xml:space="preserve"> camera and </w:t>
      </w:r>
      <w:r>
        <w:t>PC</w:t>
      </w:r>
      <w:r>
        <w:rPr>
          <w:rFonts w:hint="eastAsia"/>
        </w:rPr>
        <w:t xml:space="preserve"> with </w:t>
      </w:r>
      <w:r>
        <w:t>CPU</w:t>
      </w:r>
      <w:r>
        <w:rPr>
          <w:rFonts w:hint="eastAsia"/>
        </w:rPr>
        <w:t xml:space="preserve"> of </w:t>
      </w:r>
      <w:r>
        <w:t>Intel Core i5-3570 3.4GHz</w:t>
      </w:r>
      <w:r>
        <w:rPr>
          <w:rFonts w:hint="eastAsia"/>
        </w:rPr>
        <w:t xml:space="preserve"> </w:t>
      </w:r>
      <w:r>
        <w:t xml:space="preserve">shown in Figure </w:t>
      </w:r>
      <w:r>
        <w:rPr>
          <w:rFonts w:hint="eastAsia"/>
        </w:rPr>
        <w:t>8</w:t>
      </w:r>
      <w:r>
        <w:t>.</w:t>
      </w:r>
    </w:p>
    <w:p>
      <w:pPr>
        <w:pStyle w:val="44"/>
        <w:rPr>
          <w:rFonts w:hint="default"/>
          <w:lang w:val="en-US" w:eastAsia="zh-TW"/>
        </w:rPr>
      </w:pPr>
      <w:r>
        <w:rPr>
          <w:rFonts w:hint="default"/>
          <w:lang w:val="en-US" w:eastAsia="zh-TW"/>
        </w:rPr>
        <w:drawing>
          <wp:inline distT="0" distB="0" distL="114300" distR="114300">
            <wp:extent cx="4438650" cy="1514475"/>
            <wp:effectExtent l="0" t="0" r="0" b="9525"/>
            <wp:docPr id="3" name="Picture 3" descr="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mera"/>
                    <pic:cNvPicPr>
                      <a:picLocks noChangeAspect="1"/>
                    </pic:cNvPicPr>
                  </pic:nvPicPr>
                  <pic:blipFill>
                    <a:blip r:embed="rId87"/>
                    <a:srcRect b="5357"/>
                    <a:stretch>
                      <a:fillRect/>
                    </a:stretch>
                  </pic:blipFill>
                  <pic:spPr>
                    <a:xfrm>
                      <a:off x="0" y="0"/>
                      <a:ext cx="4438650" cy="1514475"/>
                    </a:xfrm>
                    <a:prstGeom prst="rect">
                      <a:avLst/>
                    </a:prstGeom>
                  </pic:spPr>
                </pic:pic>
              </a:graphicData>
            </a:graphic>
          </wp:inline>
        </w:drawing>
      </w:r>
    </w:p>
    <w:p>
      <w:pPr>
        <w:pStyle w:val="43"/>
        <w:jc w:val="center"/>
        <w:rPr>
          <w:rFonts w:eastAsiaTheme="minorEastAsia"/>
          <w:highlight w:val="yellow"/>
          <w:lang w:eastAsia="zh-TW"/>
        </w:rPr>
      </w:pPr>
      <w:r>
        <w:rPr>
          <w:b/>
          <w:highlight w:val="yellow"/>
        </w:rPr>
        <w:t>Figure 7.</w:t>
      </w:r>
      <w:r>
        <w:rPr>
          <w:rFonts w:hint="eastAsia"/>
          <w:b/>
          <w:highlight w:val="yellow"/>
        </w:rPr>
        <w:t xml:space="preserve"> </w:t>
      </w:r>
      <w:r>
        <w:rPr>
          <w:rFonts w:hint="eastAsia"/>
          <w:highlight w:val="yellow"/>
        </w:rPr>
        <w:t>System block diagram</w:t>
      </w:r>
      <w:r>
        <w:rPr>
          <w:rFonts w:hint="eastAsia" w:eastAsiaTheme="minorEastAsia"/>
          <w:highlight w:val="yellow"/>
          <w:lang w:eastAsia="zh-TW"/>
        </w:rPr>
        <w:t>.</w:t>
      </w:r>
    </w:p>
    <w:p>
      <w:pPr>
        <w:pStyle w:val="44"/>
        <w:rPr>
          <w:rFonts w:eastAsiaTheme="minorEastAsia"/>
          <w:lang w:eastAsia="zh-TW"/>
        </w:rPr>
      </w:pPr>
      <w:r>
        <w:drawing>
          <wp:inline distT="0" distB="0" distL="114300" distR="114300">
            <wp:extent cx="3267075" cy="2981325"/>
            <wp:effectExtent l="0" t="0" r="9525" b="9525"/>
            <wp:docPr id="14" name="Picture 14" descr="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mera"/>
                    <pic:cNvPicPr>
                      <a:picLocks noChangeAspect="1"/>
                    </pic:cNvPicPr>
                  </pic:nvPicPr>
                  <pic:blipFill>
                    <a:blip r:embed="rId88"/>
                    <a:stretch>
                      <a:fillRect/>
                    </a:stretch>
                  </pic:blipFill>
                  <pic:spPr>
                    <a:xfrm>
                      <a:off x="0" y="0"/>
                      <a:ext cx="3267075" cy="2981325"/>
                    </a:xfrm>
                    <a:prstGeom prst="rect">
                      <a:avLst/>
                    </a:prstGeom>
                  </pic:spPr>
                </pic:pic>
              </a:graphicData>
            </a:graphic>
          </wp:inline>
        </w:drawing>
      </w:r>
    </w:p>
    <w:p>
      <w:pPr>
        <w:pStyle w:val="43"/>
        <w:jc w:val="center"/>
        <w:rPr>
          <w:rFonts w:eastAsiaTheme="minorEastAsia"/>
          <w:highlight w:val="yellow"/>
          <w:lang w:eastAsia="zh-TW"/>
        </w:rPr>
      </w:pPr>
      <w:r>
        <w:rPr>
          <w:b/>
          <w:highlight w:val="yellow"/>
        </w:rPr>
        <w:t>Figure 8.</w:t>
      </w:r>
      <w:r>
        <w:rPr>
          <w:rFonts w:hint="eastAsia"/>
          <w:b/>
          <w:highlight w:val="yellow"/>
        </w:rPr>
        <w:t xml:space="preserve"> </w:t>
      </w:r>
      <w:r>
        <w:rPr>
          <w:rFonts w:hint="eastAsia"/>
          <w:highlight w:val="yellow"/>
        </w:rPr>
        <w:t>E</w:t>
      </w:r>
      <w:r>
        <w:rPr>
          <w:highlight w:val="yellow"/>
        </w:rPr>
        <w:t>xperimental environment</w:t>
      </w:r>
      <w:r>
        <w:rPr>
          <w:rFonts w:hint="eastAsia" w:eastAsiaTheme="minorEastAsia"/>
          <w:highlight w:val="yellow"/>
          <w:lang w:eastAsia="zh-TW"/>
        </w:rPr>
        <w:t>.</w:t>
      </w:r>
    </w:p>
    <w:p>
      <w:pPr>
        <w:pStyle w:val="20"/>
        <w:spacing w:after="240"/>
      </w:pPr>
      <w:r>
        <w:t xml:space="preserve">This paper uses MATLAB to integrate the program of the camera and the robotic arm, as shown in Figure </w:t>
      </w:r>
      <w:r>
        <w:rPr>
          <w:rFonts w:hint="eastAsia"/>
        </w:rPr>
        <w:t>9</w:t>
      </w:r>
      <w:r>
        <w:t>. Under the GUI operation interface of MATLAB, the system performs basic actions such as picking up and placing chessmen. The upper left image is the original image, the lower left image is the binarized image, the upper right image is the chessman image, the lower right table shows the prediction result and its coordinates, and the system control block provides the keys for all operation</w:t>
      </w:r>
      <w:r>
        <w:rPr>
          <w:rFonts w:eastAsiaTheme="minorEastAsia"/>
          <w:lang w:eastAsia="zh-TW"/>
        </w:rPr>
        <w:t>al</w:t>
      </w:r>
      <w:r>
        <w:t xml:space="preserve"> functions.</w:t>
      </w:r>
    </w:p>
    <w:p>
      <w:pPr>
        <w:pStyle w:val="44"/>
        <w:rPr>
          <w:rFonts w:eastAsiaTheme="minorEastAsia"/>
          <w:lang w:eastAsia="zh-TW"/>
        </w:rPr>
      </w:pPr>
      <w:r>
        <w:rPr>
          <w:rFonts w:eastAsiaTheme="minorEastAsia"/>
          <w:lang w:eastAsia="zh-CN" w:bidi="ar-SA"/>
        </w:rPr>
        <w:drawing>
          <wp:inline distT="0" distB="0" distL="0" distR="0">
            <wp:extent cx="4996180" cy="3967480"/>
            <wp:effectExtent l="0" t="0" r="0" b="0"/>
            <wp:docPr id="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89" cstate="print"/>
                    <a:stretch>
                      <a:fillRect/>
                    </a:stretch>
                  </pic:blipFill>
                  <pic:spPr>
                    <a:xfrm>
                      <a:off x="0" y="0"/>
                      <a:ext cx="4996331" cy="3968149"/>
                    </a:xfrm>
                    <a:prstGeom prst="rect">
                      <a:avLst/>
                    </a:prstGeom>
                  </pic:spPr>
                </pic:pic>
              </a:graphicData>
            </a:graphic>
          </wp:inline>
        </w:drawing>
      </w:r>
    </w:p>
    <w:p>
      <w:pPr>
        <w:pStyle w:val="43"/>
        <w:jc w:val="center"/>
        <w:rPr>
          <w:rFonts w:eastAsiaTheme="minorEastAsia"/>
          <w:lang w:eastAsia="zh-TW"/>
        </w:rPr>
      </w:pPr>
      <w:r>
        <w:rPr>
          <w:b/>
        </w:rPr>
        <w:t>Figure 9.</w:t>
      </w:r>
      <w:r>
        <w:rPr>
          <w:rFonts w:hint="eastAsia"/>
          <w:b/>
        </w:rPr>
        <w:t xml:space="preserve"> </w:t>
      </w:r>
      <w:r>
        <w:rPr>
          <w:rFonts w:hint="eastAsia"/>
        </w:rPr>
        <w:t>User interface</w:t>
      </w:r>
      <w:r>
        <w:rPr>
          <w:rFonts w:hint="eastAsia" w:eastAsiaTheme="minorEastAsia"/>
          <w:lang w:eastAsia="zh-TW"/>
        </w:rPr>
        <w:t>.</w:t>
      </w:r>
    </w:p>
    <w:p>
      <w:pPr>
        <w:pStyle w:val="20"/>
      </w:pPr>
      <w:r>
        <w:t>When grasping an object, the exact coordinates of the object are required. But when using the camera, the imaging will be more or less distorted or distorted due to the problem of the camera itself [42]. Therefore, the camera must be calibrated to obtain the int</w:t>
      </w:r>
      <w:r>
        <w:rPr>
          <w:rFonts w:hint="eastAsia"/>
        </w:rPr>
        <w:t>rinsic</w:t>
      </w:r>
      <w:r>
        <w:t xml:space="preserve"> parameters. The distortion is corrected through these parameters to obtain a correct image. The correction method is to use a black and white </w:t>
      </w:r>
      <w:r>
        <w:rPr>
          <w:position w:val="-6"/>
        </w:rPr>
        <w:object>
          <v:shape id="_x0000_i1063" o:spt="75" type="#_x0000_t75" style="height:12.5pt;width:20.35pt;" o:ole="t" filled="f" o:preferrelative="t" stroked="f" coordsize="21600,21600">
            <v:path/>
            <v:fill on="f" focussize="0,0"/>
            <v:stroke on="f" joinstyle="miter"/>
            <v:imagedata r:id="rId91" o:title=""/>
            <o:lock v:ext="edit" aspectratio="t"/>
            <w10:wrap type="none"/>
            <w10:anchorlock/>
          </v:shape>
          <o:OLEObject Type="Embed" ProgID="Equation.3" ShapeID="_x0000_i1063" DrawAspect="Content" ObjectID="_1468075762" r:id="rId90">
            <o:LockedField>false</o:LockedField>
          </o:OLEObject>
        </w:object>
      </w:r>
      <w:r>
        <w:t xml:space="preserve"> checkerboard diagram. Its grid size is</w:t>
      </w:r>
      <w:r>
        <w:rPr>
          <w:position w:val="-10"/>
        </w:rPr>
        <w:object>
          <v:shape id="_x0000_i1064" o:spt="75" type="#_x0000_t75" style="height:16.45pt;width:58.7pt;" o:ole="t" filled="f" o:preferrelative="t" stroked="f" coordsize="21600,21600">
            <v:path/>
            <v:fill on="f" focussize="0,0"/>
            <v:stroke on="f" joinstyle="miter"/>
            <v:imagedata r:id="rId93" o:title=""/>
            <o:lock v:ext="edit" aspectratio="t"/>
            <w10:wrap type="none"/>
            <w10:anchorlock/>
          </v:shape>
          <o:OLEObject Type="Embed" ProgID="Equation.3" ShapeID="_x0000_i1064" DrawAspect="Content" ObjectID="_1468075763" r:id="rId92">
            <o:LockedField>false</o:LockedField>
          </o:OLEObject>
        </w:object>
      </w:r>
      <w:r>
        <w:t xml:space="preserve">. After placing the checkerboard image in front of the camera and allowing the camera to take the complete checkerboard image, we change the direction of the checkerboard image facing the camera for adjustment. Logitech’s network camera C310 with resolution of </w:t>
      </w:r>
      <w:r>
        <w:rPr>
          <w:position w:val="-6"/>
        </w:rPr>
        <w:object>
          <v:shape id="_x0000_i1065" o:spt="75" type="#_x0000_t75" style="height:12.5pt;width:44.6pt;" o:ole="t" filled="f" o:preferrelative="t" stroked="f" coordsize="21600,21600">
            <v:path/>
            <v:fill on="f" focussize="0,0"/>
            <v:stroke on="f" joinstyle="miter"/>
            <v:imagedata r:id="rId95" o:title=""/>
            <o:lock v:ext="edit" aspectratio="t"/>
            <w10:wrap type="none"/>
            <w10:anchorlock/>
          </v:shape>
          <o:OLEObject Type="Embed" ProgID="Equation.3" ShapeID="_x0000_i1065" DrawAspect="Content" ObjectID="_1468075764" r:id="rId94">
            <o:LockedField>false</o:LockedField>
          </o:OLEObject>
        </w:object>
      </w:r>
      <w:r>
        <w:t xml:space="preserve"> pixels is used in this paper.</w:t>
      </w:r>
      <w:r>
        <w:rPr>
          <w:rFonts w:hint="eastAsia"/>
        </w:rPr>
        <w:t xml:space="preserve"> </w:t>
      </w:r>
      <w:r>
        <w:t>The ext</w:t>
      </w:r>
      <w:r>
        <w:rPr>
          <w:rFonts w:hint="eastAsia"/>
        </w:rPr>
        <w:t>rinsic</w:t>
      </w:r>
      <w:r>
        <w:t xml:space="preserve"> parameters of the camera can be calculated by the cameraCalibrator function based the image captured by the camera [43]. The matrix of </w:t>
      </w:r>
      <w:r>
        <w:rPr>
          <w:rFonts w:hint="eastAsia"/>
        </w:rPr>
        <w:t>in</w:t>
      </w:r>
      <w:r>
        <w:t>t</w:t>
      </w:r>
      <w:r>
        <w:rPr>
          <w:rFonts w:hint="eastAsia"/>
        </w:rPr>
        <w:t>rinsic</w:t>
      </w:r>
      <w:r>
        <w:t xml:space="preserve"> parameters is:</w:t>
      </w:r>
    </w:p>
    <w:tbl>
      <w:tblPr>
        <w:tblStyle w:val="16"/>
        <w:tblW w:w="0" w:type="auto"/>
        <w:jc w:val="center"/>
        <w:tblLayout w:type="fixed"/>
        <w:tblCellMar>
          <w:top w:w="0" w:type="dxa"/>
          <w:left w:w="108" w:type="dxa"/>
          <w:bottom w:w="0" w:type="dxa"/>
          <w:right w:w="108" w:type="dxa"/>
        </w:tblCellMar>
      </w:tblPr>
      <w:tblGrid>
        <w:gridCol w:w="8220"/>
        <w:gridCol w:w="646"/>
      </w:tblGrid>
      <w:tr>
        <w:tblPrEx>
          <w:tblCellMar>
            <w:top w:w="0" w:type="dxa"/>
            <w:left w:w="108" w:type="dxa"/>
            <w:bottom w:w="0" w:type="dxa"/>
            <w:right w:w="108" w:type="dxa"/>
          </w:tblCellMar>
        </w:tblPrEx>
        <w:trPr>
          <w:trHeight w:val="340" w:hRule="atLeast"/>
          <w:jc w:val="center"/>
        </w:trPr>
        <w:tc>
          <w:tcPr>
            <w:tcW w:w="8220" w:type="dxa"/>
            <w:shd w:val="clear" w:color="auto" w:fill="auto"/>
            <w:vAlign w:val="center"/>
          </w:tcPr>
          <w:p>
            <w:pPr>
              <w:pStyle w:val="20"/>
              <w:spacing w:before="120" w:after="120"/>
              <w:ind w:left="706" w:firstLine="0"/>
              <w:jc w:val="center"/>
              <w:rPr>
                <w:rFonts w:eastAsiaTheme="minorEastAsia"/>
                <w:lang w:eastAsia="zh-TW"/>
              </w:rPr>
            </w:pPr>
            <w:r>
              <w:rPr>
                <w:color w:val="000000" w:themeColor="text1"/>
                <w:position w:val="-42"/>
                <w14:textFill>
                  <w14:solidFill>
                    <w14:schemeClr w14:val="tx1"/>
                  </w14:solidFill>
                </w14:textFill>
              </w:rPr>
              <w:object>
                <v:shape id="_x0000_i1066" o:spt="75" type="#_x0000_t75" style="height:46.95pt;width:214.45pt;" o:ole="t" filled="f" o:preferrelative="t" stroked="f" coordsize="21600,21600">
                  <v:path/>
                  <v:fill on="f" focussize="0,0"/>
                  <v:stroke on="f" joinstyle="miter"/>
                  <v:imagedata r:id="rId97" o:title=""/>
                  <o:lock v:ext="edit" aspectratio="t"/>
                  <w10:wrap type="none"/>
                  <w10:anchorlock/>
                </v:shape>
                <o:OLEObject Type="Embed" ProgID="Equation.3" ShapeID="_x0000_i1066" DrawAspect="Content" ObjectID="_1468075765" r:id="rId96">
                  <o:LockedField>false</o:LockedField>
                </o:OLEObject>
              </w:object>
            </w:r>
          </w:p>
        </w:tc>
        <w:tc>
          <w:tcPr>
            <w:tcW w:w="646" w:type="dxa"/>
            <w:shd w:val="clear" w:color="auto" w:fill="auto"/>
            <w:vAlign w:val="center"/>
          </w:tcPr>
          <w:p>
            <w:pPr>
              <w:pStyle w:val="20"/>
              <w:spacing w:before="120" w:after="120"/>
              <w:ind w:firstLine="0"/>
              <w:jc w:val="right"/>
              <w:rPr>
                <w:rFonts w:eastAsiaTheme="minorEastAsia"/>
                <w:lang w:eastAsia="zh-TW"/>
              </w:rPr>
            </w:pPr>
            <w:r>
              <w:rPr>
                <w:rFonts w:eastAsiaTheme="minorEastAsia"/>
                <w:lang w:eastAsia="zh-TW"/>
              </w:rPr>
              <w:t>(11)</w:t>
            </w:r>
          </w:p>
        </w:tc>
      </w:tr>
    </w:tbl>
    <w:p>
      <w:pPr>
        <w:pStyle w:val="20"/>
        <w:ind w:firstLine="0"/>
        <w:rPr>
          <w:rFonts w:eastAsiaTheme="minorEastAsia"/>
          <w:lang w:eastAsia="zh-TW"/>
        </w:rPr>
      </w:pPr>
      <w:r>
        <w:rPr>
          <w:rFonts w:hint="eastAsia"/>
        </w:rPr>
        <w:t>wh</w:t>
      </w:r>
      <w:r>
        <w:t>ere</w:t>
      </w:r>
      <w:r>
        <w:rPr>
          <w:rFonts w:hint="eastAsia"/>
        </w:rPr>
        <w:t xml:space="preserve"> </w:t>
      </w:r>
      <w:r>
        <w:rPr>
          <w:position w:val="-10"/>
        </w:rPr>
        <w:object>
          <v:shape id="_x0000_i1067" o:spt="75" type="#_x0000_t75" style="height:14.85pt;width:12.5pt;" o:ole="t" filled="f" o:preferrelative="t" stroked="f" coordsize="21600,21600">
            <v:path/>
            <v:fill on="f" focussize="0,0"/>
            <v:stroke on="f" joinstyle="miter"/>
            <v:imagedata r:id="rId99" o:title=""/>
            <o:lock v:ext="edit" aspectratio="t"/>
            <w10:wrap type="none"/>
            <w10:anchorlock/>
          </v:shape>
          <o:OLEObject Type="Embed" ProgID="Equation.3" ShapeID="_x0000_i1067" DrawAspect="Content" ObjectID="_1468075766" r:id="rId98">
            <o:LockedField>false</o:LockedField>
          </o:OLEObject>
        </w:object>
      </w:r>
      <w:r>
        <w:rPr>
          <w:rFonts w:hint="eastAsia"/>
        </w:rPr>
        <w:t>and</w:t>
      </w:r>
      <w:r>
        <w:rPr>
          <w:position w:val="-12"/>
        </w:rPr>
        <w:object>
          <v:shape id="_x0000_i1068" o:spt="75" type="#_x0000_t75" style="height:15.65pt;width:12.5pt;" o:ole="t" filled="f" o:preferrelative="t" stroked="f" coordsize="21600,21600">
            <v:path/>
            <v:fill on="f" focussize="0,0"/>
            <v:stroke on="f" joinstyle="miter"/>
            <v:imagedata r:id="rId101" o:title=""/>
            <o:lock v:ext="edit" aspectratio="t"/>
            <w10:wrap type="none"/>
            <w10:anchorlock/>
          </v:shape>
          <o:OLEObject Type="Embed" ProgID="Equation.3" ShapeID="_x0000_i1068" DrawAspect="Content" ObjectID="_1468075767" r:id="rId100">
            <o:LockedField>false</o:LockedField>
          </o:OLEObject>
        </w:object>
      </w:r>
      <w:r>
        <w:rPr>
          <w:rFonts w:hint="eastAsia"/>
        </w:rPr>
        <w:t xml:space="preserve">are </w:t>
      </w:r>
      <w:r>
        <w:t xml:space="preserve">the focal lengths in the </w:t>
      </w:r>
      <w:r>
        <w:rPr>
          <w:rFonts w:hint="eastAsia"/>
        </w:rPr>
        <w:t xml:space="preserve">X and Y </w:t>
      </w:r>
      <w:r>
        <w:t>direction</w:t>
      </w:r>
      <w:r>
        <w:rPr>
          <w:rFonts w:hint="eastAsia"/>
        </w:rPr>
        <w:t>s of</w:t>
      </w:r>
      <w:r>
        <w:t xml:space="preserve"> the image plane</w:t>
      </w:r>
      <w:r>
        <w:rPr>
          <w:rFonts w:hint="eastAsia"/>
        </w:rPr>
        <w:t>,</w:t>
      </w:r>
      <w:r>
        <w:t xml:space="preserve"> </w:t>
      </w:r>
      <w:r>
        <w:rPr>
          <w:position w:val="-10"/>
        </w:rPr>
        <w:object>
          <v:shape id="_x0000_i1069" o:spt="75" type="#_x0000_t75" style="height:16.45pt;width:13.3pt;" o:ole="t" filled="f" o:preferrelative="t" stroked="f" coordsize="21600,21600">
            <v:path/>
            <v:fill on="f" focussize="0,0"/>
            <v:stroke on="f" joinstyle="miter"/>
            <v:imagedata r:id="rId103" o:title=""/>
            <o:lock v:ext="edit" aspectratio="t"/>
            <w10:wrap type="none"/>
            <w10:anchorlock/>
          </v:shape>
          <o:OLEObject Type="Embed" ProgID="Equation.3" ShapeID="_x0000_i1069" DrawAspect="Content" ObjectID="_1468075768" r:id="rId102">
            <o:LockedField>false</o:LockedField>
          </o:OLEObject>
        </w:object>
      </w:r>
      <w:r>
        <w:rPr>
          <w:rFonts w:hint="eastAsia"/>
        </w:rPr>
        <w:t>and</w:t>
      </w:r>
      <w:r>
        <w:rPr>
          <w:position w:val="-12"/>
        </w:rPr>
        <w:object>
          <v:shape id="_x0000_i1070" o:spt="75" type="#_x0000_t75" style="height:18.8pt;width:13.3pt;" o:ole="t" filled="f" o:preferrelative="t" stroked="f" coordsize="21600,21600">
            <v:path/>
            <v:fill on="f" focussize="0,0"/>
            <v:stroke on="f" joinstyle="miter"/>
            <v:imagedata r:id="rId105" o:title=""/>
            <o:lock v:ext="edit" aspectratio="t"/>
            <w10:wrap type="none"/>
            <w10:anchorlock/>
          </v:shape>
          <o:OLEObject Type="Embed" ProgID="Equation.3" ShapeID="_x0000_i1070" DrawAspect="Content" ObjectID="_1468075769" r:id="rId104">
            <o:LockedField>false</o:LockedField>
          </o:OLEObject>
        </w:object>
      </w:r>
      <w:r>
        <w:rPr>
          <w:rFonts w:hint="eastAsia"/>
        </w:rPr>
        <w:t>are</w:t>
      </w:r>
      <w:r>
        <w:t xml:space="preserve"> the reference point</w:t>
      </w:r>
      <w:r>
        <w:rPr>
          <w:rFonts w:hint="eastAsia"/>
        </w:rPr>
        <w:t>s</w:t>
      </w:r>
      <w:r>
        <w:t xml:space="preserve"> which are ideally the center of the image.</w:t>
      </w:r>
    </w:p>
    <w:p>
      <w:pPr>
        <w:pStyle w:val="20"/>
        <w:spacing w:after="240"/>
        <w:rPr>
          <w:rFonts w:eastAsiaTheme="minorEastAsia"/>
          <w:lang w:eastAsia="zh-TW"/>
        </w:rPr>
      </w:pPr>
      <w:r>
        <w:t xml:space="preserve">CNN learns various chessmen features to recognize </w:t>
      </w:r>
      <w:r>
        <w:rPr>
          <w:rFonts w:hint="eastAsia"/>
        </w:rPr>
        <w:t>them</w:t>
      </w:r>
      <w:r>
        <w:t xml:space="preserve">. </w:t>
      </w:r>
      <w:r>
        <w:rPr>
          <w:rFonts w:hint="eastAsia" w:eastAsiaTheme="minorEastAsia"/>
          <w:lang w:eastAsia="zh-TW"/>
        </w:rPr>
        <w:t>T</w:t>
      </w:r>
      <w:r>
        <w:t>o obtain training data, a large number of images, which will be binarized, are obtained by rotating and translating the chessmen, as shown in Figure 10. Using these images as training data to train CNN, the trained CNN will have high accuracy in recognition and can accurately determine the characters of chessmen. The training process is shown in Figure 11. The upper part depicts the change in accuracy during training and the lower figure shows the change in loss during training. The horizontal axis is the number of iterations. In the ninth training (Epoch 9), the accuracy does not change much. The recognition time of a single piece is about 0.35 s, and it takes about 11 s to recognize all chessmen. During the recognition process, if affected by reflection, the chessman character will be incomplete, as shown in Figures 12 and</w:t>
      </w:r>
      <w:r>
        <w:rPr>
          <w:rFonts w:hint="eastAsia"/>
        </w:rPr>
        <w:t xml:space="preserve"> </w:t>
      </w:r>
      <w:r>
        <w:t xml:space="preserve">13. Table </w:t>
      </w:r>
      <w:r>
        <w:rPr>
          <w:rFonts w:hint="eastAsia"/>
        </w:rPr>
        <w:t>3</w:t>
      </w:r>
      <w:r>
        <w:t xml:space="preserve"> show</w:t>
      </w:r>
      <w:r>
        <w:rPr>
          <w:rFonts w:hint="eastAsia"/>
        </w:rPr>
        <w:t>s</w:t>
      </w:r>
      <w:r>
        <w:t xml:space="preserve"> the recognition tests of chessmen rotated by </w:t>
      </w:r>
      <w:bookmarkStart w:id="16" w:name="OLE_LINK18"/>
      <w:bookmarkStart w:id="17" w:name="OLE_LINK17"/>
      <w:r>
        <w:t>0°, 45°, 90°, 105°, 120°, and 180°</w:t>
      </w:r>
      <w:bookmarkEnd w:id="16"/>
      <w:bookmarkEnd w:id="17"/>
      <w:r>
        <w:t xml:space="preserve">. For black chessmen, no matter how many degrees the chessmen are rotated, they can be recognized correctly, while the red ones can be recognized 100% within 90° of rotation, and some chessmen are unable to reach 100% recognition rate as more than 90° rotation. The recognition of the red chessmen is worse than that of the black </w:t>
      </w:r>
      <w:r>
        <w:rPr>
          <w:rFonts w:hint="eastAsia"/>
        </w:rPr>
        <w:t>ones</w:t>
      </w:r>
      <w:r>
        <w:t xml:space="preserve">, mainly because the characters of the black chessmen are quite different, but the red chessmen have the same radical, and the strokes are more likely to affect the recognition result. </w:t>
      </w:r>
      <w:r>
        <w:rPr>
          <w:rFonts w:hint="eastAsia"/>
        </w:rPr>
        <w:t>For a</w:t>
      </w:r>
      <w:r>
        <w:t xml:space="preserve">rbitrary placement test, </w:t>
      </w:r>
      <w:r>
        <w:rPr>
          <w:rFonts w:hint="eastAsia"/>
        </w:rPr>
        <w:t xml:space="preserve">considering </w:t>
      </w:r>
      <w:r>
        <w:t>the confusion matri</w:t>
      </w:r>
      <w:r>
        <w:rPr>
          <w:rFonts w:hint="eastAsia"/>
        </w:rPr>
        <w:t>ces</w:t>
      </w:r>
      <w:r>
        <w:t xml:space="preserve"> of red and black chess</w:t>
      </w:r>
      <w:r>
        <w:rPr>
          <w:rFonts w:hint="eastAsia"/>
        </w:rPr>
        <w:t>men</w:t>
      </w:r>
      <w:r>
        <w:t xml:space="preserve"> as shown in Tables 4 and </w:t>
      </w:r>
      <w:r>
        <w:rPr>
          <w:rFonts w:hint="eastAsia"/>
        </w:rPr>
        <w:t>5</w:t>
      </w:r>
      <w:r>
        <w:t>, the accuracy of black chess</w:t>
      </w:r>
      <w:r>
        <w:rPr>
          <w:rFonts w:hint="eastAsia"/>
        </w:rPr>
        <w:t>men</w:t>
      </w:r>
      <w:r>
        <w:t xml:space="preserve"> is 100%, </w:t>
      </w:r>
      <w:bookmarkStart w:id="18" w:name="OLE_LINK2"/>
      <w:bookmarkStart w:id="19" w:name="OLE_LINK1"/>
      <w:r>
        <w:t>and the accuracy of red chess</w:t>
      </w:r>
      <w:r>
        <w:rPr>
          <w:rFonts w:hint="eastAsia"/>
        </w:rPr>
        <w:t>men</w:t>
      </w:r>
      <w:r>
        <w:t xml:space="preserve"> is 98.7%.</w:t>
      </w:r>
      <w:bookmarkEnd w:id="18"/>
      <w:bookmarkEnd w:id="19"/>
      <w:r>
        <w:t xml:space="preserve"> In the case</w:t>
      </w:r>
      <w:r>
        <w:rPr>
          <w:rFonts w:hint="eastAsia" w:eastAsiaTheme="minorEastAsia"/>
          <w:lang w:eastAsia="zh-TW"/>
        </w:rPr>
        <w:t>,</w:t>
      </w:r>
      <w:r>
        <w:t xml:space="preserve"> the three chess</w:t>
      </w:r>
      <w:r>
        <w:rPr>
          <w:rFonts w:hint="eastAsia"/>
        </w:rPr>
        <w:t>men</w:t>
      </w:r>
      <w:r>
        <w:t xml:space="preserve"> of </w:t>
      </w:r>
      <w:r>
        <w:rPr>
          <w:rFonts w:eastAsia="SimSun" w:cs="SimSun"/>
        </w:rPr>
        <w:t>俥</w:t>
      </w:r>
      <w:r>
        <w:t xml:space="preserve">, </w:t>
      </w:r>
      <w:r>
        <w:rPr>
          <w:rFonts w:hint="eastAsia" w:ascii="SimSun" w:hAnsi="SimSun" w:eastAsia="SimSun" w:cs="SimSun"/>
        </w:rPr>
        <w:t>傌</w:t>
      </w:r>
      <w:r>
        <w:t xml:space="preserve">, and </w:t>
      </w:r>
      <w:r>
        <w:rPr>
          <w:rFonts w:hint="eastAsia" w:ascii="SimSun" w:hAnsi="SimSun" w:eastAsia="SimSun" w:cs="SimSun"/>
        </w:rPr>
        <w:t>炮</w:t>
      </w:r>
      <w:r>
        <w:t xml:space="preserve"> are confusing with each other</w:t>
      </w:r>
      <w:r>
        <w:rPr>
          <w:rFonts w:hint="eastAsia"/>
        </w:rPr>
        <w:t xml:space="preserve"> to</w:t>
      </w:r>
      <w:r>
        <w:t xml:space="preserve"> </w:t>
      </w:r>
      <w:r>
        <w:rPr>
          <w:rFonts w:hint="eastAsia"/>
        </w:rPr>
        <w:t>a</w:t>
      </w:r>
      <w:r>
        <w:t xml:space="preserve">ffect </w:t>
      </w:r>
      <w:r>
        <w:rPr>
          <w:rFonts w:hint="eastAsia"/>
        </w:rPr>
        <w:t xml:space="preserve">the </w:t>
      </w:r>
      <w:r>
        <w:t>recognition</w:t>
      </w:r>
      <w:r>
        <w:rPr>
          <w:rFonts w:hint="eastAsia"/>
        </w:rPr>
        <w:t>.</w:t>
      </w:r>
    </w:p>
    <w:p>
      <w:pPr>
        <w:pStyle w:val="44"/>
        <w:rPr>
          <w:rFonts w:eastAsia="DFKai-SB"/>
          <w:lang w:eastAsia="zh-TW"/>
        </w:rPr>
      </w:pPr>
      <w:r>
        <w:rPr>
          <w:rFonts w:eastAsia="DFKai-SB"/>
        </w:rPr>
        <w:object>
          <v:shape id="_x0000_i1071" o:spt="75" type="#_x0000_t75" style="height:108.8pt;width:289.55pt;" o:ole="t" filled="f" o:preferrelative="t" stroked="f" coordsize="21600,21600">
            <v:path/>
            <v:fill on="f" focussize="0,0"/>
            <v:stroke on="f" joinstyle="miter"/>
            <v:imagedata r:id="rId107" o:title=""/>
            <o:lock v:ext="edit" aspectratio="t"/>
            <w10:wrap type="none"/>
            <w10:anchorlock/>
          </v:shape>
          <o:OLEObject Type="Embed" ProgID="Visio.Drawing.11" ShapeID="_x0000_i1071" DrawAspect="Content" ObjectID="_1468075770" r:id="rId106">
            <o:LockedField>false</o:LockedField>
          </o:OLEObject>
        </w:object>
      </w:r>
    </w:p>
    <w:p>
      <w:pPr>
        <w:pStyle w:val="43"/>
        <w:jc w:val="center"/>
        <w:rPr>
          <w:rFonts w:eastAsiaTheme="minorEastAsia"/>
          <w:lang w:eastAsia="zh-TW"/>
        </w:rPr>
      </w:pPr>
      <w:r>
        <w:rPr>
          <w:b/>
        </w:rPr>
        <w:t>Figure 10.</w:t>
      </w:r>
      <w:r>
        <w:rPr>
          <w:rFonts w:hint="eastAsia"/>
          <w:b/>
        </w:rPr>
        <w:t xml:space="preserve"> </w:t>
      </w:r>
      <w:r>
        <w:rPr>
          <w:rFonts w:hint="eastAsia"/>
        </w:rPr>
        <w:t>Images of a rotated and translated chessman</w:t>
      </w:r>
      <w:r>
        <w:rPr>
          <w:rFonts w:hint="eastAsia" w:eastAsiaTheme="minorEastAsia"/>
          <w:lang w:eastAsia="zh-TW"/>
        </w:rPr>
        <w:t>.</w:t>
      </w:r>
    </w:p>
    <w:p>
      <w:pPr>
        <w:pStyle w:val="44"/>
        <w:rPr>
          <w:rFonts w:eastAsiaTheme="minorEastAsia"/>
          <w:lang w:eastAsia="zh-TW"/>
        </w:rPr>
      </w:pPr>
      <w:r>
        <w:rPr>
          <w:rFonts w:eastAsiaTheme="minorEastAsia"/>
          <w:lang w:eastAsia="zh-CN" w:bidi="ar-SA"/>
        </w:rPr>
        <w:drawing>
          <wp:inline distT="0" distB="0" distL="0" distR="0">
            <wp:extent cx="5566410" cy="3602990"/>
            <wp:effectExtent l="19050" t="0" r="0" b="0"/>
            <wp:docPr id="70"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圖片 22"/>
                    <pic:cNvPicPr>
                      <a:picLocks noChangeAspect="1" noChangeArrowheads="1"/>
                    </pic:cNvPicPr>
                  </pic:nvPicPr>
                  <pic:blipFill>
                    <a:blip r:embed="rId108" cstate="print"/>
                    <a:srcRect/>
                    <a:stretch>
                      <a:fillRect/>
                    </a:stretch>
                  </pic:blipFill>
                  <pic:spPr>
                    <a:xfrm>
                      <a:off x="0" y="0"/>
                      <a:ext cx="5566068" cy="3602684"/>
                    </a:xfrm>
                    <a:prstGeom prst="rect">
                      <a:avLst/>
                    </a:prstGeom>
                    <a:noFill/>
                    <a:ln w="9525">
                      <a:noFill/>
                      <a:miter lim="800000"/>
                      <a:headEnd/>
                      <a:tailEnd/>
                    </a:ln>
                  </pic:spPr>
                </pic:pic>
              </a:graphicData>
            </a:graphic>
          </wp:inline>
        </w:drawing>
      </w:r>
    </w:p>
    <w:p>
      <w:pPr>
        <w:pStyle w:val="43"/>
        <w:jc w:val="center"/>
        <w:rPr>
          <w:rFonts w:eastAsiaTheme="minorEastAsia"/>
          <w:lang w:eastAsia="zh-TW"/>
        </w:rPr>
      </w:pPr>
      <w:bookmarkStart w:id="20" w:name="_Toc15577479"/>
      <w:bookmarkStart w:id="21" w:name="_Toc16256679"/>
      <w:bookmarkStart w:id="22" w:name="_Toc15579350"/>
      <w:bookmarkStart w:id="23" w:name="_Toc13131860"/>
      <w:bookmarkStart w:id="24" w:name="_Toc16152714"/>
      <w:bookmarkStart w:id="25" w:name="_Toc16256543"/>
      <w:bookmarkStart w:id="26" w:name="_Toc15576627"/>
      <w:r>
        <w:rPr>
          <w:b/>
        </w:rPr>
        <w:t>Figure 11.</w:t>
      </w:r>
      <w:r>
        <w:rPr>
          <w:rFonts w:hint="eastAsia"/>
          <w:b/>
        </w:rPr>
        <w:t xml:space="preserve"> </w:t>
      </w:r>
      <w:r>
        <w:rPr>
          <w:rFonts w:hint="eastAsia"/>
        </w:rPr>
        <w:t>Training process</w:t>
      </w:r>
      <w:bookmarkEnd w:id="20"/>
      <w:bookmarkEnd w:id="21"/>
      <w:bookmarkEnd w:id="22"/>
      <w:bookmarkEnd w:id="23"/>
      <w:bookmarkEnd w:id="24"/>
      <w:bookmarkEnd w:id="25"/>
      <w:bookmarkEnd w:id="26"/>
      <w:r>
        <w:rPr>
          <w:rFonts w:hint="eastAsia" w:eastAsiaTheme="minorEastAsia"/>
          <w:lang w:eastAsia="zh-TW"/>
        </w:rPr>
        <w:t>.</w:t>
      </w:r>
    </w:p>
    <w:tbl>
      <w:tblPr>
        <w:tblStyle w:val="17"/>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66"/>
        <w:gridCol w:w="40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3305" w:hRule="atLeast"/>
          <w:jc w:val="center"/>
        </w:trPr>
        <w:tc>
          <w:tcPr>
            <w:tcW w:w="0" w:type="auto"/>
            <w:vAlign w:val="center"/>
          </w:tcPr>
          <w:p>
            <w:pPr>
              <w:pStyle w:val="44"/>
              <w:rPr>
                <w:rFonts w:eastAsia="DFKai-SB"/>
              </w:rPr>
            </w:pPr>
            <w:bookmarkStart w:id="27" w:name="_Toc15579351"/>
            <w:bookmarkStart w:id="28" w:name="_Toc16256544"/>
            <w:bookmarkStart w:id="29" w:name="_Toc16256680"/>
            <w:bookmarkStart w:id="30" w:name="_Toc16152715"/>
            <w:r>
              <w:rPr>
                <w:rFonts w:eastAsia="DFKai-SB"/>
              </w:rPr>
              <w:object>
                <v:shape id="_x0000_i1072" o:spt="75" type="#_x0000_t75" style="height:144.8pt;width:192.5pt;" o:ole="t" filled="f" o:preferrelative="t" stroked="f" coordsize="21600,21600">
                  <v:path/>
                  <v:fill on="f" focussize="0,0"/>
                  <v:stroke on="f" joinstyle="miter"/>
                  <v:imagedata r:id="rId110" o:title=""/>
                  <o:lock v:ext="edit" aspectratio="t"/>
                  <w10:wrap type="none"/>
                  <w10:anchorlock/>
                </v:shape>
                <o:OLEObject Type="Embed" ProgID="Visio.Drawing.11" ShapeID="_x0000_i1072" DrawAspect="Content" ObjectID="_1468075771" r:id="rId109">
                  <o:LockedField>false</o:LockedField>
                </o:OLEObject>
              </w:object>
            </w:r>
          </w:p>
          <w:p>
            <w:pPr>
              <w:pStyle w:val="44"/>
              <w:rPr>
                <w:rFonts w:hint="default" w:eastAsia="DFKai-SB"/>
                <w:lang w:val="en-US"/>
              </w:rPr>
            </w:pPr>
            <w:r>
              <w:rPr>
                <w:rFonts w:hint="default" w:eastAsia="DFKai-SB"/>
                <w:color w:val="FF0000"/>
                <w:sz w:val="18"/>
                <w:szCs w:val="18"/>
                <w:lang w:val="en-US"/>
              </w:rPr>
              <w:t>Figure 12a. Original Captured Image</w:t>
            </w:r>
          </w:p>
        </w:tc>
        <w:tc>
          <w:tcPr>
            <w:tcW w:w="0" w:type="auto"/>
            <w:vAlign w:val="center"/>
          </w:tcPr>
          <w:p>
            <w:pPr>
              <w:pStyle w:val="44"/>
              <w:rPr>
                <w:lang w:eastAsia="zh-CN" w:bidi="ar-SA"/>
              </w:rPr>
            </w:pPr>
            <w:r>
              <w:rPr>
                <w:lang w:eastAsia="zh-CN" w:bidi="ar-SA"/>
              </w:rPr>
              <w:drawing>
                <wp:inline distT="0" distB="0" distL="0" distR="0">
                  <wp:extent cx="2435860" cy="1821815"/>
                  <wp:effectExtent l="19050" t="0" r="2540" b="0"/>
                  <wp:docPr id="72"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圖片 18"/>
                          <pic:cNvPicPr>
                            <a:picLocks noChangeAspect="1" noChangeArrowheads="1"/>
                          </pic:cNvPicPr>
                        </pic:nvPicPr>
                        <pic:blipFill>
                          <a:blip r:embed="rId111" cstate="print"/>
                          <a:srcRect/>
                          <a:stretch>
                            <a:fillRect/>
                          </a:stretch>
                        </pic:blipFill>
                        <pic:spPr>
                          <a:xfrm>
                            <a:off x="0" y="0"/>
                            <a:ext cx="2435860" cy="1821815"/>
                          </a:xfrm>
                          <a:prstGeom prst="rect">
                            <a:avLst/>
                          </a:prstGeom>
                          <a:noFill/>
                          <a:ln w="9525">
                            <a:noFill/>
                            <a:miter lim="800000"/>
                            <a:headEnd/>
                            <a:tailEnd/>
                          </a:ln>
                        </pic:spPr>
                      </pic:pic>
                    </a:graphicData>
                  </a:graphic>
                </wp:inline>
              </w:drawing>
            </w:r>
          </w:p>
          <w:p>
            <w:pPr>
              <w:pStyle w:val="44"/>
              <w:rPr>
                <w:rFonts w:hint="default"/>
                <w:lang w:val="en-US" w:eastAsia="zh-CN" w:bidi="ar-SA"/>
              </w:rPr>
            </w:pPr>
            <w:r>
              <w:rPr>
                <w:rFonts w:hint="default"/>
                <w:color w:val="FF0000"/>
                <w:sz w:val="18"/>
                <w:szCs w:val="18"/>
                <w:lang w:val="en-US" w:eastAsia="zh-CN" w:bidi="ar-SA"/>
              </w:rPr>
              <w:t>Figure 12b. Binarized Image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2775" w:hRule="atLeast"/>
          <w:jc w:val="center"/>
        </w:trPr>
        <w:tc>
          <w:tcPr>
            <w:tcW w:w="0" w:type="auto"/>
            <w:gridSpan w:val="2"/>
            <w:vAlign w:val="center"/>
          </w:tcPr>
          <w:p>
            <w:pPr>
              <w:pStyle w:val="44"/>
              <w:rPr>
                <w:rFonts w:eastAsia="DFKai-SB"/>
              </w:rPr>
            </w:pPr>
            <w:r>
              <w:rPr>
                <w:rFonts w:eastAsia="DFKai-SB"/>
              </w:rPr>
              <w:object>
                <v:shape id="_x0000_i1073" o:spt="75" type="#_x0000_t75" style="height:119.75pt;width:217.55pt;" o:ole="t" filled="f" o:preferrelative="t" stroked="f" coordsize="21600,21600">
                  <v:path/>
                  <v:fill on="f" focussize="0,0"/>
                  <v:stroke on="f" joinstyle="miter"/>
                  <v:imagedata r:id="rId113" o:title=""/>
                  <o:lock v:ext="edit" aspectratio="t"/>
                  <w10:wrap type="none"/>
                  <w10:anchorlock/>
                </v:shape>
                <o:OLEObject Type="Embed" ProgID="Visio.Drawing.11" ShapeID="_x0000_i1073" DrawAspect="Content" ObjectID="_1468075772" r:id="rId112">
                  <o:LockedField>false</o:LockedField>
                </o:OLEObject>
              </w:object>
            </w:r>
          </w:p>
          <w:p>
            <w:pPr>
              <w:pStyle w:val="44"/>
              <w:rPr>
                <w:rFonts w:hint="default" w:eastAsia="DFKai-SB"/>
                <w:lang w:val="en-US"/>
              </w:rPr>
            </w:pPr>
            <w:r>
              <w:rPr>
                <w:rFonts w:hint="default" w:eastAsia="DFKai-SB"/>
                <w:color w:val="FF0000"/>
                <w:sz w:val="18"/>
                <w:szCs w:val="18"/>
                <w:lang w:val="en-US"/>
              </w:rPr>
              <w:t>Figure 12c. The t</w:t>
            </w:r>
            <w:r>
              <w:rPr>
                <w:color w:val="FF0000"/>
                <w:sz w:val="18"/>
                <w:szCs w:val="18"/>
              </w:rPr>
              <w:t xml:space="preserve">able </w:t>
            </w:r>
            <w:r>
              <w:rPr>
                <w:rFonts w:hint="default"/>
                <w:color w:val="FF0000"/>
                <w:sz w:val="18"/>
                <w:szCs w:val="18"/>
                <w:lang w:val="en-US"/>
              </w:rPr>
              <w:t xml:space="preserve">that </w:t>
            </w:r>
            <w:r>
              <w:rPr>
                <w:color w:val="FF0000"/>
                <w:sz w:val="18"/>
                <w:szCs w:val="18"/>
              </w:rPr>
              <w:t>shows the prediction result and its coordinates</w:t>
            </w:r>
          </w:p>
        </w:tc>
      </w:tr>
    </w:tbl>
    <w:p>
      <w:pPr>
        <w:pStyle w:val="43"/>
        <w:jc w:val="center"/>
        <w:rPr>
          <w:rFonts w:eastAsiaTheme="minorEastAsia"/>
          <w:sz w:val="20"/>
          <w:lang w:eastAsia="zh-TW"/>
        </w:rPr>
      </w:pPr>
      <w:r>
        <w:rPr>
          <w:b/>
          <w:highlight w:val="yellow"/>
        </w:rPr>
        <w:t xml:space="preserve">Figure </w:t>
      </w:r>
      <w:commentRangeStart w:id="2"/>
      <w:r>
        <w:rPr>
          <w:b/>
          <w:highlight w:val="yellow"/>
        </w:rPr>
        <w:t>12</w:t>
      </w:r>
      <w:commentRangeEnd w:id="2"/>
      <w:r>
        <w:rPr>
          <w:rStyle w:val="11"/>
          <w:rFonts w:ascii="Times New Roman" w:hAnsi="Times New Roman"/>
          <w:lang w:bidi="ar-SA"/>
        </w:rPr>
        <w:commentReference w:id="2"/>
      </w:r>
      <w:r>
        <w:rPr>
          <w:b/>
          <w:highlight w:val="yellow"/>
        </w:rPr>
        <w:t>.</w:t>
      </w:r>
      <w:r>
        <w:rPr>
          <w:rFonts w:hint="eastAsia"/>
          <w:b/>
        </w:rPr>
        <w:t xml:space="preserve"> </w:t>
      </w:r>
      <w:r>
        <w:rPr>
          <w:rFonts w:hint="eastAsia"/>
        </w:rPr>
        <w:t>Chessman recognition</w:t>
      </w:r>
      <w:bookmarkEnd w:id="27"/>
      <w:bookmarkEnd w:id="28"/>
      <w:bookmarkEnd w:id="29"/>
      <w:bookmarkEnd w:id="30"/>
      <w:r>
        <w:rPr>
          <w:rFonts w:hint="eastAsia" w:eastAsiaTheme="minorEastAsia"/>
          <w:lang w:eastAsia="zh-TW"/>
        </w:rPr>
        <w:t>.</w:t>
      </w:r>
    </w:p>
    <w:tbl>
      <w:tblPr>
        <w:tblStyle w:val="17"/>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982"/>
        <w:gridCol w:w="3064"/>
        <w:gridCol w:w="301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2779" w:hRule="atLeast"/>
          <w:jc w:val="center"/>
        </w:trPr>
        <w:tc>
          <w:tcPr>
            <w:tcW w:w="0" w:type="auto"/>
            <w:vAlign w:val="center"/>
          </w:tcPr>
          <w:p>
            <w:pPr>
              <w:pStyle w:val="44"/>
              <w:rPr>
                <w:lang w:eastAsia="zh-CN" w:bidi="ar-SA"/>
              </w:rPr>
            </w:pPr>
            <w:bookmarkStart w:id="31" w:name="_Toc16152716"/>
            <w:bookmarkStart w:id="32" w:name="_Toc15579352"/>
            <w:bookmarkStart w:id="33" w:name="_Toc16256545"/>
            <w:bookmarkStart w:id="34" w:name="_Toc16256681"/>
            <w:r>
              <w:rPr>
                <w:lang w:eastAsia="zh-CN" w:bidi="ar-SA"/>
              </w:rPr>
              <w:drawing>
                <wp:inline distT="0" distB="0" distL="0" distR="0">
                  <wp:extent cx="1637665" cy="1487805"/>
                  <wp:effectExtent l="19050" t="0" r="635" b="0"/>
                  <wp:docPr id="74"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圖片 16"/>
                          <pic:cNvPicPr>
                            <a:picLocks noChangeAspect="1" noChangeArrowheads="1"/>
                          </pic:cNvPicPr>
                        </pic:nvPicPr>
                        <pic:blipFill>
                          <a:blip r:embed="rId114" cstate="print"/>
                          <a:srcRect/>
                          <a:stretch>
                            <a:fillRect/>
                          </a:stretch>
                        </pic:blipFill>
                        <pic:spPr>
                          <a:xfrm>
                            <a:off x="0" y="0"/>
                            <a:ext cx="1637665" cy="1487805"/>
                          </a:xfrm>
                          <a:prstGeom prst="rect">
                            <a:avLst/>
                          </a:prstGeom>
                          <a:noFill/>
                          <a:ln w="9525">
                            <a:noFill/>
                            <a:miter lim="800000"/>
                            <a:headEnd/>
                            <a:tailEnd/>
                          </a:ln>
                        </pic:spPr>
                      </pic:pic>
                    </a:graphicData>
                  </a:graphic>
                </wp:inline>
              </w:drawing>
            </w:r>
          </w:p>
          <w:p>
            <w:pPr>
              <w:pStyle w:val="44"/>
              <w:rPr>
                <w:rFonts w:hint="default"/>
                <w:lang w:val="en-US" w:eastAsia="zh-CN" w:bidi="ar-SA"/>
              </w:rPr>
            </w:pPr>
            <w:r>
              <w:rPr>
                <w:rFonts w:hint="default" w:ascii="Times New Roman" w:hAnsi="Times New Roman" w:cs="Times New Roman"/>
                <w:color w:val="FF0000"/>
                <w:sz w:val="18"/>
                <w:szCs w:val="18"/>
                <w:lang w:val="en-US" w:eastAsia="zh-CN" w:bidi="ar-SA"/>
              </w:rPr>
              <w:t xml:space="preserve">Figure 13a. </w:t>
            </w:r>
            <w:r>
              <w:rPr>
                <w:rFonts w:hint="default" w:ascii="Times New Roman" w:hAnsi="Times New Roman" w:cs="Times New Roman"/>
                <w:snapToGrid w:val="0"/>
                <w:color w:val="FF0000"/>
                <w:sz w:val="18"/>
                <w:szCs w:val="18"/>
              </w:rPr>
              <w:t xml:space="preserve">Recognition errors </w:t>
            </w:r>
            <w:r>
              <w:rPr>
                <w:rFonts w:hint="default" w:ascii="Times New Roman" w:hAnsi="Times New Roman" w:cs="Times New Roman"/>
                <w:snapToGrid w:val="0"/>
                <w:color w:val="FF0000"/>
                <w:sz w:val="18"/>
                <w:szCs w:val="18"/>
                <w:lang w:val="en-US"/>
              </w:rPr>
              <w:t xml:space="preserve">for </w:t>
            </w:r>
            <w:r>
              <w:rPr>
                <w:rFonts w:hint="default" w:ascii="Times New Roman" w:hAnsi="Times New Roman" w:eastAsia="Times New Roman" w:cs="Times New Roman"/>
                <w:bCs w:val="0"/>
                <w:snapToGrid w:val="0"/>
                <w:color w:val="FF0000"/>
                <w:sz w:val="18"/>
                <w:szCs w:val="18"/>
                <w:lang w:eastAsia="de-DE" w:bidi="en-US"/>
              </w:rPr>
              <w:t>炮</w:t>
            </w:r>
            <w:r>
              <w:rPr>
                <w:rFonts w:hint="default" w:ascii="Times New Roman" w:hAnsi="Times New Roman" w:cs="Times New Roman"/>
                <w:bCs w:val="0"/>
                <w:snapToGrid w:val="0"/>
                <w:color w:val="FF0000"/>
                <w:sz w:val="18"/>
                <w:szCs w:val="18"/>
                <w:lang w:val="en-US" w:eastAsia="de-DE" w:bidi="en-US"/>
              </w:rPr>
              <w:t>,</w:t>
            </w:r>
            <w:r>
              <w:rPr>
                <w:rFonts w:hint="default" w:ascii="Times New Roman" w:hAnsi="Times New Roman" w:eastAsia="Times New Roman" w:cs="Times New Roman"/>
                <w:bCs w:val="0"/>
                <w:snapToGrid w:val="0"/>
                <w:color w:val="FF0000"/>
                <w:sz w:val="18"/>
                <w:szCs w:val="18"/>
                <w:lang w:eastAsia="de-DE" w:bidi="en-US"/>
              </w:rPr>
              <w:t>車</w:t>
            </w:r>
            <w:r>
              <w:rPr>
                <w:rFonts w:hint="default" w:ascii="Times New Roman" w:hAnsi="Times New Roman" w:cs="Times New Roman"/>
                <w:bCs w:val="0"/>
                <w:snapToGrid w:val="0"/>
                <w:color w:val="FF0000"/>
                <w:sz w:val="18"/>
                <w:szCs w:val="18"/>
                <w:lang w:val="en-US" w:eastAsia="de-DE" w:bidi="en-US"/>
              </w:rPr>
              <w:t>,</w:t>
            </w:r>
            <w:r>
              <w:rPr>
                <w:rFonts w:hint="default" w:ascii="Times New Roman" w:hAnsi="Times New Roman" w:eastAsia="Times New Roman" w:cs="Times New Roman"/>
                <w:bCs w:val="0"/>
                <w:snapToGrid w:val="0"/>
                <w:color w:val="FF0000"/>
                <w:sz w:val="18"/>
                <w:szCs w:val="18"/>
                <w:lang w:eastAsia="de-DE" w:bidi="en-US"/>
              </w:rPr>
              <w:t>兵</w:t>
            </w:r>
            <w:r>
              <w:rPr>
                <w:rFonts w:hint="default" w:ascii="Times New Roman" w:hAnsi="Times New Roman" w:cs="Times New Roman"/>
                <w:bCs w:val="0"/>
                <w:snapToGrid w:val="0"/>
                <w:color w:val="FF0000"/>
                <w:sz w:val="18"/>
                <w:szCs w:val="18"/>
                <w:lang w:val="en-US" w:eastAsia="de-DE" w:bidi="en-US"/>
              </w:rPr>
              <w:t>character</w:t>
            </w:r>
          </w:p>
        </w:tc>
        <w:tc>
          <w:tcPr>
            <w:tcW w:w="0" w:type="auto"/>
            <w:vAlign w:val="center"/>
          </w:tcPr>
          <w:p>
            <w:pPr>
              <w:pStyle w:val="44"/>
              <w:rPr>
                <w:lang w:eastAsia="zh-CN" w:bidi="ar-SA"/>
              </w:rPr>
            </w:pPr>
            <w:r>
              <w:rPr>
                <w:lang w:eastAsia="zh-CN" w:bidi="ar-SA"/>
              </w:rPr>
              <w:drawing>
                <wp:inline distT="0" distB="0" distL="0" distR="0">
                  <wp:extent cx="1651635" cy="1487805"/>
                  <wp:effectExtent l="19050" t="0" r="5715" b="0"/>
                  <wp:docPr id="75"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圖片 17"/>
                          <pic:cNvPicPr>
                            <a:picLocks noChangeAspect="1" noChangeArrowheads="1"/>
                          </pic:cNvPicPr>
                        </pic:nvPicPr>
                        <pic:blipFill>
                          <a:blip r:embed="rId115" cstate="print"/>
                          <a:srcRect/>
                          <a:stretch>
                            <a:fillRect/>
                          </a:stretch>
                        </pic:blipFill>
                        <pic:spPr>
                          <a:xfrm>
                            <a:off x="0" y="0"/>
                            <a:ext cx="1651635" cy="1487805"/>
                          </a:xfrm>
                          <a:prstGeom prst="rect">
                            <a:avLst/>
                          </a:prstGeom>
                          <a:noFill/>
                          <a:ln w="9525">
                            <a:noFill/>
                            <a:miter lim="800000"/>
                            <a:headEnd/>
                            <a:tailEnd/>
                          </a:ln>
                        </pic:spPr>
                      </pic:pic>
                    </a:graphicData>
                  </a:graphic>
                </wp:inline>
              </w:drawing>
            </w:r>
          </w:p>
          <w:p>
            <w:pPr>
              <w:pStyle w:val="44"/>
              <w:rPr>
                <w:lang w:eastAsia="zh-CN" w:bidi="ar-SA"/>
              </w:rPr>
            </w:pPr>
            <w:r>
              <w:rPr>
                <w:rFonts w:hint="default" w:ascii="Times New Roman" w:hAnsi="Times New Roman" w:cs="Times New Roman"/>
                <w:color w:val="FF0000"/>
                <w:sz w:val="18"/>
                <w:szCs w:val="18"/>
                <w:lang w:val="en-US" w:eastAsia="zh-CN" w:bidi="ar-SA"/>
              </w:rPr>
              <w:t xml:space="preserve">Figure 13b. </w:t>
            </w:r>
            <w:r>
              <w:rPr>
                <w:rFonts w:hint="default" w:ascii="Times New Roman" w:hAnsi="Times New Roman" w:cs="Times New Roman"/>
                <w:snapToGrid w:val="0"/>
                <w:color w:val="FF0000"/>
                <w:sz w:val="18"/>
                <w:szCs w:val="18"/>
              </w:rPr>
              <w:t xml:space="preserve">Recognition errors </w:t>
            </w:r>
            <w:r>
              <w:rPr>
                <w:rFonts w:hint="default" w:ascii="Times New Roman" w:hAnsi="Times New Roman" w:cs="Times New Roman"/>
                <w:snapToGrid w:val="0"/>
                <w:color w:val="FF0000"/>
                <w:sz w:val="18"/>
                <w:szCs w:val="18"/>
                <w:lang w:val="en-US"/>
              </w:rPr>
              <w:t xml:space="preserve">for </w:t>
            </w:r>
            <w:r>
              <w:rPr>
                <w:rFonts w:hint="default" w:ascii="Times New Roman" w:hAnsi="Times New Roman" w:eastAsia="Times New Roman" w:cs="Times New Roman"/>
                <w:bCs w:val="0"/>
                <w:snapToGrid w:val="0"/>
                <w:color w:val="FF0000"/>
                <w:sz w:val="18"/>
                <w:szCs w:val="18"/>
                <w:lang w:eastAsia="de-DE" w:bidi="en-US"/>
              </w:rPr>
              <w:t>炮</w:t>
            </w:r>
            <w:r>
              <w:rPr>
                <w:rFonts w:hint="default" w:ascii="Times New Roman" w:hAnsi="Times New Roman" w:cs="Times New Roman"/>
                <w:bCs w:val="0"/>
                <w:snapToGrid w:val="0"/>
                <w:color w:val="FF0000"/>
                <w:sz w:val="18"/>
                <w:szCs w:val="18"/>
                <w:lang w:val="en-US" w:eastAsia="de-DE" w:bidi="en-US"/>
              </w:rPr>
              <w:t>,</w:t>
            </w:r>
            <w:r>
              <w:rPr>
                <w:rFonts w:hint="default" w:ascii="Times New Roman" w:hAnsi="Times New Roman" w:eastAsia="Times New Roman" w:cs="Times New Roman"/>
                <w:bCs w:val="0"/>
                <w:snapToGrid w:val="0"/>
                <w:color w:val="FF0000"/>
                <w:sz w:val="18"/>
                <w:szCs w:val="18"/>
                <w:lang w:eastAsia="de-DE" w:bidi="en-US"/>
              </w:rPr>
              <w:t>車</w:t>
            </w:r>
            <w:r>
              <w:rPr>
                <w:rFonts w:hint="default" w:ascii="Times New Roman" w:hAnsi="Times New Roman" w:cs="Times New Roman"/>
                <w:bCs w:val="0"/>
                <w:snapToGrid w:val="0"/>
                <w:color w:val="FF0000"/>
                <w:sz w:val="18"/>
                <w:szCs w:val="18"/>
                <w:lang w:val="en-US" w:eastAsia="de-DE" w:bidi="en-US"/>
              </w:rPr>
              <w:t>,</w:t>
            </w:r>
            <w:r>
              <w:rPr>
                <w:rFonts w:hint="default" w:ascii="Times New Roman" w:hAnsi="Times New Roman" w:eastAsia="Times New Roman" w:cs="Times New Roman"/>
                <w:bCs w:val="0"/>
                <w:snapToGrid w:val="0"/>
                <w:color w:val="FF0000"/>
                <w:sz w:val="18"/>
                <w:szCs w:val="18"/>
                <w:lang w:eastAsia="de-DE" w:bidi="en-US"/>
              </w:rPr>
              <w:t>仕</w:t>
            </w:r>
            <w:r>
              <w:rPr>
                <w:rFonts w:hint="default" w:ascii="Times New Roman" w:hAnsi="Times New Roman" w:cs="Times New Roman"/>
                <w:bCs w:val="0"/>
                <w:snapToGrid w:val="0"/>
                <w:color w:val="FF0000"/>
                <w:sz w:val="18"/>
                <w:szCs w:val="18"/>
                <w:lang w:val="en-US" w:eastAsia="de-DE" w:bidi="en-US"/>
              </w:rPr>
              <w:t>,</w:t>
            </w:r>
            <w:r>
              <w:rPr>
                <w:rFonts w:hint="default" w:ascii="Times New Roman" w:hAnsi="Times New Roman" w:eastAsia="Times New Roman" w:cs="Times New Roman"/>
                <w:bCs w:val="0"/>
                <w:snapToGrid w:val="0"/>
                <w:color w:val="FF0000"/>
                <w:sz w:val="18"/>
                <w:szCs w:val="18"/>
                <w:lang w:eastAsia="de-DE" w:bidi="en-US"/>
              </w:rPr>
              <w:t>兵</w:t>
            </w:r>
            <w:r>
              <w:rPr>
                <w:rFonts w:hint="default" w:ascii="Times New Roman" w:hAnsi="Times New Roman" w:cs="Times New Roman"/>
                <w:bCs w:val="0"/>
                <w:snapToGrid w:val="0"/>
                <w:color w:val="FF0000"/>
                <w:sz w:val="18"/>
                <w:szCs w:val="18"/>
                <w:lang w:val="en-US" w:eastAsia="de-DE" w:bidi="en-US"/>
              </w:rPr>
              <w:t>,</w:t>
            </w:r>
            <w:r>
              <w:rPr>
                <w:rFonts w:hint="eastAsia" w:ascii="Palatino Linotype" w:hAnsi="Palatino Linotype" w:eastAsia="Times New Roman" w:cs="Times New Roman"/>
                <w:b/>
                <w:bCs w:val="0"/>
                <w:snapToGrid w:val="0"/>
                <w:color w:val="FF0000"/>
                <w:kern w:val="0"/>
                <w:sz w:val="18"/>
                <w:szCs w:val="18"/>
                <w:lang w:eastAsia="de-DE" w:bidi="en-US"/>
              </w:rPr>
              <w:t>傌</w:t>
            </w:r>
            <w:r>
              <w:rPr>
                <w:rFonts w:hint="default" w:ascii="Times New Roman" w:hAnsi="Times New Roman" w:cs="Times New Roman"/>
                <w:bCs w:val="0"/>
                <w:snapToGrid w:val="0"/>
                <w:color w:val="FF0000"/>
                <w:sz w:val="18"/>
                <w:szCs w:val="18"/>
                <w:lang w:val="en-US" w:eastAsia="de-DE" w:bidi="en-US"/>
              </w:rPr>
              <w:t>character</w:t>
            </w:r>
          </w:p>
        </w:tc>
        <w:tc>
          <w:tcPr>
            <w:tcW w:w="0" w:type="auto"/>
            <w:vAlign w:val="center"/>
          </w:tcPr>
          <w:p>
            <w:pPr>
              <w:pStyle w:val="44"/>
              <w:rPr>
                <w:lang w:eastAsia="zh-CN" w:bidi="ar-SA"/>
              </w:rPr>
            </w:pPr>
            <w:r>
              <w:rPr>
                <w:lang w:eastAsia="zh-CN" w:bidi="ar-SA"/>
              </w:rPr>
              <w:drawing>
                <wp:inline distT="0" distB="0" distL="0" distR="0">
                  <wp:extent cx="1637665" cy="1487805"/>
                  <wp:effectExtent l="19050" t="0" r="635" b="0"/>
                  <wp:docPr id="76"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圖片 15"/>
                          <pic:cNvPicPr>
                            <a:picLocks noChangeAspect="1" noChangeArrowheads="1"/>
                          </pic:cNvPicPr>
                        </pic:nvPicPr>
                        <pic:blipFill>
                          <a:blip r:embed="rId116" cstate="print"/>
                          <a:srcRect/>
                          <a:stretch>
                            <a:fillRect/>
                          </a:stretch>
                        </pic:blipFill>
                        <pic:spPr>
                          <a:xfrm>
                            <a:off x="0" y="0"/>
                            <a:ext cx="1637665" cy="1487805"/>
                          </a:xfrm>
                          <a:prstGeom prst="rect">
                            <a:avLst/>
                          </a:prstGeom>
                          <a:noFill/>
                          <a:ln w="9525">
                            <a:noFill/>
                            <a:miter lim="800000"/>
                            <a:headEnd/>
                            <a:tailEnd/>
                          </a:ln>
                        </pic:spPr>
                      </pic:pic>
                    </a:graphicData>
                  </a:graphic>
                </wp:inline>
              </w:drawing>
            </w:r>
          </w:p>
          <w:p>
            <w:pPr>
              <w:pStyle w:val="44"/>
              <w:rPr>
                <w:lang w:eastAsia="zh-CN" w:bidi="ar-SA"/>
              </w:rPr>
            </w:pPr>
            <w:r>
              <w:rPr>
                <w:rFonts w:hint="default" w:ascii="Times New Roman" w:hAnsi="Times New Roman" w:cs="Times New Roman"/>
                <w:color w:val="FF0000"/>
                <w:sz w:val="18"/>
                <w:szCs w:val="18"/>
                <w:lang w:val="en-US" w:eastAsia="zh-CN" w:bidi="ar-SA"/>
              </w:rPr>
              <w:t xml:space="preserve">Figure 13c. </w:t>
            </w:r>
            <w:r>
              <w:rPr>
                <w:rFonts w:hint="default" w:ascii="Times New Roman" w:hAnsi="Times New Roman" w:cs="Times New Roman"/>
                <w:snapToGrid w:val="0"/>
                <w:color w:val="FF0000"/>
                <w:sz w:val="18"/>
                <w:szCs w:val="18"/>
              </w:rPr>
              <w:t xml:space="preserve">Recognition errors </w:t>
            </w:r>
            <w:r>
              <w:rPr>
                <w:rFonts w:hint="default" w:ascii="Times New Roman" w:hAnsi="Times New Roman" w:cs="Times New Roman"/>
                <w:snapToGrid w:val="0"/>
                <w:color w:val="FF0000"/>
                <w:sz w:val="18"/>
                <w:szCs w:val="18"/>
                <w:lang w:val="en-US"/>
              </w:rPr>
              <w:t xml:space="preserve">for </w:t>
            </w:r>
            <w:r>
              <w:rPr>
                <w:rFonts w:hint="default" w:ascii="Times New Roman" w:hAnsi="Times New Roman" w:eastAsia="Times New Roman" w:cs="Times New Roman"/>
                <w:bCs w:val="0"/>
                <w:snapToGrid w:val="0"/>
                <w:color w:val="FF0000"/>
                <w:sz w:val="18"/>
                <w:szCs w:val="18"/>
                <w:lang w:eastAsia="de-DE" w:bidi="en-US"/>
              </w:rPr>
              <w:t>仕</w:t>
            </w:r>
            <w:r>
              <w:rPr>
                <w:rFonts w:hint="default" w:ascii="Times New Roman" w:hAnsi="Times New Roman" w:cs="Times New Roman"/>
                <w:bCs w:val="0"/>
                <w:snapToGrid w:val="0"/>
                <w:color w:val="FF0000"/>
                <w:sz w:val="18"/>
                <w:szCs w:val="18"/>
                <w:lang w:val="en-US" w:eastAsia="de-DE" w:bidi="en-US"/>
              </w:rPr>
              <w:t>,</w:t>
            </w:r>
            <w:r>
              <w:rPr>
                <w:rFonts w:hint="default" w:ascii="Times New Roman" w:hAnsi="Times New Roman" w:eastAsia="Times New Roman" w:cs="Times New Roman"/>
                <w:bCs w:val="0"/>
                <w:snapToGrid w:val="0"/>
                <w:color w:val="FF0000"/>
                <w:sz w:val="18"/>
                <w:szCs w:val="18"/>
                <w:lang w:eastAsia="de-DE" w:bidi="en-US"/>
              </w:rPr>
              <w:t>車</w:t>
            </w:r>
            <w:r>
              <w:rPr>
                <w:rFonts w:hint="default" w:ascii="Times New Roman" w:hAnsi="Times New Roman" w:cs="Times New Roman"/>
                <w:bCs w:val="0"/>
                <w:snapToGrid w:val="0"/>
                <w:color w:val="FF0000"/>
                <w:sz w:val="18"/>
                <w:szCs w:val="18"/>
                <w:lang w:val="en-US" w:eastAsia="de-DE" w:bidi="en-US"/>
              </w:rPr>
              <w:t>,</w:t>
            </w:r>
            <w:r>
              <w:rPr>
                <w:rFonts w:hint="default" w:ascii="Times New Roman" w:hAnsi="Times New Roman" w:eastAsia="Times New Roman" w:cs="Times New Roman"/>
                <w:bCs w:val="0"/>
                <w:snapToGrid w:val="0"/>
                <w:color w:val="FF0000"/>
                <w:sz w:val="18"/>
                <w:szCs w:val="18"/>
                <w:lang w:eastAsia="de-DE" w:bidi="en-US"/>
              </w:rPr>
              <w:t>相</w:t>
            </w:r>
            <w:r>
              <w:rPr>
                <w:rFonts w:hint="default" w:ascii="Times New Roman" w:hAnsi="Times New Roman" w:cs="Times New Roman"/>
                <w:bCs w:val="0"/>
                <w:snapToGrid w:val="0"/>
                <w:color w:val="FF0000"/>
                <w:sz w:val="18"/>
                <w:szCs w:val="18"/>
                <w:lang w:val="en-US" w:eastAsia="de-DE" w:bidi="en-US"/>
              </w:rPr>
              <w:t>,</w:t>
            </w:r>
            <w:r>
              <w:rPr>
                <w:rFonts w:hint="default" w:ascii="Times New Roman" w:hAnsi="Times New Roman" w:eastAsia="Times New Roman" w:cs="Times New Roman"/>
                <w:bCs w:val="0"/>
                <w:snapToGrid w:val="0"/>
                <w:color w:val="FF0000"/>
                <w:sz w:val="18"/>
                <w:szCs w:val="18"/>
                <w:lang w:eastAsia="de-DE" w:bidi="en-US"/>
              </w:rPr>
              <w:t>兵</w:t>
            </w:r>
            <w:r>
              <w:rPr>
                <w:rFonts w:hint="default" w:ascii="Times New Roman" w:hAnsi="Times New Roman" w:cs="Times New Roman"/>
                <w:bCs w:val="0"/>
                <w:snapToGrid w:val="0"/>
                <w:color w:val="FF0000"/>
                <w:sz w:val="18"/>
                <w:szCs w:val="18"/>
                <w:lang w:val="en-US" w:eastAsia="de-DE" w:bidi="en-US"/>
              </w:rPr>
              <w:t xml:space="preserve"> character</w:t>
            </w:r>
          </w:p>
        </w:tc>
      </w:tr>
    </w:tbl>
    <w:p>
      <w:pPr>
        <w:pStyle w:val="43"/>
        <w:jc w:val="center"/>
        <w:rPr>
          <w:snapToGrid w:val="0"/>
        </w:rPr>
      </w:pPr>
      <w:r>
        <w:rPr>
          <w:b/>
          <w:snapToGrid w:val="0"/>
          <w:highlight w:val="yellow"/>
        </w:rPr>
        <w:t xml:space="preserve">Figure </w:t>
      </w:r>
      <w:commentRangeStart w:id="3"/>
      <w:r>
        <w:rPr>
          <w:b/>
          <w:snapToGrid w:val="0"/>
          <w:highlight w:val="yellow"/>
        </w:rPr>
        <w:t>13</w:t>
      </w:r>
      <w:commentRangeEnd w:id="3"/>
      <w:r>
        <w:rPr>
          <w:rStyle w:val="11"/>
          <w:rFonts w:ascii="Times New Roman" w:hAnsi="Times New Roman"/>
          <w:lang w:bidi="ar-SA"/>
        </w:rPr>
        <w:commentReference w:id="3"/>
      </w:r>
      <w:r>
        <w:rPr>
          <w:b/>
          <w:snapToGrid w:val="0"/>
          <w:highlight w:val="yellow"/>
        </w:rPr>
        <w:t>.</w:t>
      </w:r>
      <w:r>
        <w:rPr>
          <w:rFonts w:hint="eastAsia"/>
          <w:b/>
          <w:snapToGrid w:val="0"/>
        </w:rPr>
        <w:t xml:space="preserve"> </w:t>
      </w:r>
      <w:r>
        <w:rPr>
          <w:rFonts w:hint="eastAsia"/>
          <w:snapToGrid w:val="0"/>
        </w:rPr>
        <w:t>Recognition errors due to incomplete character of a chessman</w:t>
      </w:r>
      <w:bookmarkEnd w:id="31"/>
      <w:bookmarkEnd w:id="32"/>
      <w:bookmarkEnd w:id="33"/>
      <w:bookmarkEnd w:id="34"/>
      <w:r>
        <w:rPr>
          <w:rFonts w:hint="eastAsia"/>
          <w:snapToGrid w:val="0"/>
        </w:rPr>
        <w:t>.</w:t>
      </w:r>
    </w:p>
    <w:p>
      <w:pPr>
        <w:pStyle w:val="40"/>
        <w:jc w:val="center"/>
        <w:rPr>
          <w:snapToGrid w:val="0"/>
        </w:rPr>
      </w:pPr>
      <w:bookmarkStart w:id="35" w:name="_Toc16256682"/>
      <w:bookmarkStart w:id="36" w:name="_Toc16178899"/>
      <w:bookmarkStart w:id="37" w:name="_Toc16256546"/>
      <w:bookmarkStart w:id="38" w:name="_Toc15579217"/>
      <w:r>
        <w:rPr>
          <w:b/>
          <w:snapToGrid w:val="0"/>
        </w:rPr>
        <w:t>Table 3.</w:t>
      </w:r>
      <w:r>
        <w:rPr>
          <w:rFonts w:hint="eastAsia"/>
          <w:b/>
          <w:snapToGrid w:val="0"/>
        </w:rPr>
        <w:t xml:space="preserve"> </w:t>
      </w:r>
      <w:r>
        <w:rPr>
          <w:rFonts w:hint="eastAsia"/>
          <w:snapToGrid w:val="0"/>
        </w:rPr>
        <w:t>Test results of numbers of recognition errors for different rotation</w:t>
      </w:r>
      <w:bookmarkEnd w:id="35"/>
      <w:bookmarkEnd w:id="36"/>
      <w:bookmarkEnd w:id="37"/>
      <w:bookmarkEnd w:id="38"/>
      <w:r>
        <w:rPr>
          <w:rFonts w:hint="eastAsia"/>
          <w:snapToGrid w:val="0"/>
        </w:rPr>
        <w:t>s.</w:t>
      </w:r>
    </w:p>
    <w:tbl>
      <w:tblPr>
        <w:tblStyle w:val="17"/>
        <w:tblW w:w="0" w:type="auto"/>
        <w:jc w:val="center"/>
        <w:tblBorders>
          <w:top w:val="single" w:color="auto" w:sz="8" w:space="0"/>
          <w:left w:val="none" w:color="auto" w:sz="0" w:space="0"/>
          <w:bottom w:val="single" w:color="auto" w:sz="8"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161"/>
        <w:gridCol w:w="396"/>
        <w:gridCol w:w="496"/>
        <w:gridCol w:w="496"/>
        <w:gridCol w:w="596"/>
        <w:gridCol w:w="596"/>
        <w:gridCol w:w="596"/>
      </w:tblGrid>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vMerge w:val="restart"/>
            <w:tcBorders>
              <w:top w:val="single" w:color="auto" w:sz="8" w:space="0"/>
              <w:bottom w:val="single" w:color="auto" w:sz="4" w:space="0"/>
            </w:tcBorders>
            <w:shd w:val="clear" w:color="auto" w:fill="auto"/>
            <w:vAlign w:val="center"/>
          </w:tcPr>
          <w:p>
            <w:pPr>
              <w:pStyle w:val="3"/>
              <w:autoSpaceDE w:val="0"/>
              <w:autoSpaceDN w:val="0"/>
              <w:adjustRightInd w:val="0"/>
              <w:snapToGrid w:val="0"/>
              <w:spacing w:line="240" w:lineRule="auto"/>
              <w:jc w:val="center"/>
              <w:rPr>
                <w:rFonts w:ascii="Palatino Linotype" w:hAnsi="Palatino Linotype"/>
                <w:b/>
                <w:snapToGrid w:val="0"/>
                <w:color w:val="000000" w:themeColor="text1"/>
                <w:szCs w:val="22"/>
                <w:lang w:bidi="en-US"/>
                <w14:textFill>
                  <w14:solidFill>
                    <w14:schemeClr w14:val="tx1"/>
                  </w14:solidFill>
                </w14:textFill>
              </w:rPr>
            </w:pPr>
            <w:r>
              <w:rPr>
                <w:rFonts w:hint="eastAsia" w:ascii="Palatino Linotype" w:hAnsi="Palatino Linotype"/>
                <w:b/>
                <w:snapToGrid w:val="0"/>
                <w:color w:val="000000" w:themeColor="text1"/>
                <w:szCs w:val="22"/>
                <w:lang w:bidi="en-US"/>
                <w14:textFill>
                  <w14:solidFill>
                    <w14:schemeClr w14:val="tx1"/>
                  </w14:solidFill>
                </w14:textFill>
              </w:rPr>
              <w:t>Chessman</w:t>
            </w:r>
          </w:p>
        </w:tc>
        <w:tc>
          <w:tcPr>
            <w:tcW w:w="0" w:type="auto"/>
            <w:gridSpan w:val="6"/>
            <w:tcBorders>
              <w:top w:val="single" w:color="auto" w:sz="8" w:space="0"/>
              <w:bottom w:val="single" w:color="auto" w:sz="4" w:space="0"/>
            </w:tcBorders>
            <w:shd w:val="clear" w:color="auto" w:fill="auto"/>
            <w:vAlign w:val="center"/>
          </w:tcPr>
          <w:p>
            <w:pPr>
              <w:pStyle w:val="3"/>
              <w:autoSpaceDE w:val="0"/>
              <w:autoSpaceDN w:val="0"/>
              <w:adjustRightInd w:val="0"/>
              <w:snapToGrid w:val="0"/>
              <w:spacing w:line="240" w:lineRule="auto"/>
              <w:jc w:val="center"/>
              <w:rPr>
                <w:rFonts w:ascii="Palatino Linotype" w:hAnsi="Palatino Linotype"/>
                <w:b/>
                <w:snapToGrid w:val="0"/>
                <w:color w:val="000000" w:themeColor="text1"/>
                <w:szCs w:val="22"/>
                <w:lang w:bidi="en-US"/>
                <w14:textFill>
                  <w14:solidFill>
                    <w14:schemeClr w14:val="tx1"/>
                  </w14:solidFill>
                </w14:textFill>
              </w:rPr>
            </w:pPr>
            <w:r>
              <w:rPr>
                <w:rFonts w:ascii="Palatino Linotype" w:hAnsi="Palatino Linotype"/>
                <w:b/>
                <w:snapToGrid w:val="0"/>
                <w:color w:val="000000" w:themeColor="text1"/>
                <w:szCs w:val="22"/>
                <w:lang w:bidi="en-US"/>
                <w14:textFill>
                  <w14:solidFill>
                    <w14:schemeClr w14:val="tx1"/>
                  </w14:solidFill>
                </w14:textFill>
              </w:rPr>
              <w:t>R</w:t>
            </w:r>
            <w:r>
              <w:rPr>
                <w:rFonts w:hint="eastAsia" w:ascii="Palatino Linotype" w:hAnsi="Palatino Linotype"/>
                <w:b/>
                <w:snapToGrid w:val="0"/>
                <w:color w:val="000000" w:themeColor="text1"/>
                <w:szCs w:val="22"/>
                <w:lang w:bidi="en-US"/>
                <w14:textFill>
                  <w14:solidFill>
                    <w14:schemeClr w14:val="tx1"/>
                  </w14:solidFill>
                </w14:textFill>
              </w:rPr>
              <w:t>otating Degree</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vMerge w:val="continue"/>
            <w:tcBorders>
              <w:top w:val="single" w:color="auto" w:sz="4" w:space="0"/>
              <w:bottom w:val="single" w:color="auto" w:sz="4" w:space="0"/>
            </w:tcBorders>
            <w:shd w:val="clear" w:color="auto" w:fill="auto"/>
            <w:vAlign w:val="center"/>
          </w:tcPr>
          <w:p>
            <w:pPr>
              <w:pStyle w:val="3"/>
              <w:autoSpaceDE w:val="0"/>
              <w:autoSpaceDN w:val="0"/>
              <w:adjustRightInd w:val="0"/>
              <w:snapToGrid w:val="0"/>
              <w:spacing w:line="240" w:lineRule="auto"/>
              <w:jc w:val="center"/>
              <w:rPr>
                <w:rFonts w:ascii="Palatino Linotype" w:hAnsi="Palatino Linotype"/>
                <w:b/>
                <w:snapToGrid w:val="0"/>
                <w:color w:val="000000" w:themeColor="text1"/>
                <w:szCs w:val="22"/>
                <w:lang w:bidi="en-US"/>
                <w14:textFill>
                  <w14:solidFill>
                    <w14:schemeClr w14:val="tx1"/>
                  </w14:solidFill>
                </w14:textFill>
              </w:rPr>
            </w:pPr>
          </w:p>
        </w:tc>
        <w:tc>
          <w:tcPr>
            <w:tcW w:w="0" w:type="auto"/>
            <w:tcBorders>
              <w:top w:val="single" w:color="auto" w:sz="4" w:space="0"/>
              <w:bottom w:val="single" w:color="auto" w:sz="4" w:space="0"/>
            </w:tcBorders>
            <w:shd w:val="clear" w:color="auto" w:fill="auto"/>
            <w:vAlign w:val="center"/>
          </w:tcPr>
          <w:p>
            <w:pPr>
              <w:pStyle w:val="3"/>
              <w:autoSpaceDE w:val="0"/>
              <w:autoSpaceDN w:val="0"/>
              <w:adjustRightInd w:val="0"/>
              <w:snapToGrid w:val="0"/>
              <w:spacing w:line="240" w:lineRule="auto"/>
              <w:jc w:val="center"/>
              <w:rPr>
                <w:rFonts w:ascii="Palatino Linotype" w:hAnsi="Palatino Linotype"/>
                <w:b/>
                <w:snapToGrid w:val="0"/>
                <w:color w:val="000000" w:themeColor="text1"/>
                <w:szCs w:val="22"/>
                <w:lang w:bidi="en-US"/>
                <w14:textFill>
                  <w14:solidFill>
                    <w14:schemeClr w14:val="tx1"/>
                  </w14:solidFill>
                </w14:textFill>
              </w:rPr>
            </w:pPr>
            <w:r>
              <w:rPr>
                <w:rFonts w:ascii="Palatino Linotype" w:hAnsi="Palatino Linotype"/>
                <w:b/>
                <w:snapToGrid w:val="0"/>
                <w:color w:val="000000" w:themeColor="text1"/>
                <w:szCs w:val="22"/>
                <w:lang w:bidi="en-US"/>
                <w14:textFill>
                  <w14:solidFill>
                    <w14:schemeClr w14:val="tx1"/>
                  </w14:solidFill>
                </w14:textFill>
              </w:rPr>
              <w:t xml:space="preserve">0° </w:t>
            </w:r>
          </w:p>
        </w:tc>
        <w:tc>
          <w:tcPr>
            <w:tcW w:w="0" w:type="auto"/>
            <w:tcBorders>
              <w:top w:val="single" w:color="auto" w:sz="4" w:space="0"/>
              <w:bottom w:val="single" w:color="auto" w:sz="4" w:space="0"/>
            </w:tcBorders>
            <w:shd w:val="clear" w:color="auto" w:fill="auto"/>
            <w:vAlign w:val="center"/>
          </w:tcPr>
          <w:p>
            <w:pPr>
              <w:pStyle w:val="3"/>
              <w:autoSpaceDE w:val="0"/>
              <w:autoSpaceDN w:val="0"/>
              <w:adjustRightInd w:val="0"/>
              <w:snapToGrid w:val="0"/>
              <w:spacing w:line="240" w:lineRule="auto"/>
              <w:jc w:val="center"/>
              <w:rPr>
                <w:rFonts w:ascii="Palatino Linotype" w:hAnsi="Palatino Linotype"/>
                <w:b/>
                <w:snapToGrid w:val="0"/>
                <w:color w:val="000000" w:themeColor="text1"/>
                <w:szCs w:val="22"/>
                <w:lang w:bidi="en-US"/>
                <w14:textFill>
                  <w14:solidFill>
                    <w14:schemeClr w14:val="tx1"/>
                  </w14:solidFill>
                </w14:textFill>
              </w:rPr>
            </w:pPr>
            <w:r>
              <w:rPr>
                <w:rFonts w:ascii="Palatino Linotype" w:hAnsi="Palatino Linotype"/>
                <w:b/>
                <w:snapToGrid w:val="0"/>
                <w:color w:val="000000" w:themeColor="text1"/>
                <w:szCs w:val="22"/>
                <w:lang w:bidi="en-US"/>
                <w14:textFill>
                  <w14:solidFill>
                    <w14:schemeClr w14:val="tx1"/>
                  </w14:solidFill>
                </w14:textFill>
              </w:rPr>
              <w:t>45°</w:t>
            </w:r>
          </w:p>
        </w:tc>
        <w:tc>
          <w:tcPr>
            <w:tcW w:w="0" w:type="auto"/>
            <w:tcBorders>
              <w:top w:val="single" w:color="auto" w:sz="4" w:space="0"/>
              <w:bottom w:val="single" w:color="auto" w:sz="4" w:space="0"/>
            </w:tcBorders>
            <w:shd w:val="clear" w:color="auto" w:fill="auto"/>
            <w:vAlign w:val="center"/>
          </w:tcPr>
          <w:p>
            <w:pPr>
              <w:pStyle w:val="3"/>
              <w:autoSpaceDE w:val="0"/>
              <w:autoSpaceDN w:val="0"/>
              <w:adjustRightInd w:val="0"/>
              <w:snapToGrid w:val="0"/>
              <w:spacing w:line="240" w:lineRule="auto"/>
              <w:jc w:val="center"/>
              <w:rPr>
                <w:rFonts w:ascii="Palatino Linotype" w:hAnsi="Palatino Linotype"/>
                <w:b/>
                <w:snapToGrid w:val="0"/>
                <w:color w:val="000000" w:themeColor="text1"/>
                <w:szCs w:val="22"/>
                <w:lang w:bidi="en-US"/>
                <w14:textFill>
                  <w14:solidFill>
                    <w14:schemeClr w14:val="tx1"/>
                  </w14:solidFill>
                </w14:textFill>
              </w:rPr>
            </w:pPr>
            <w:r>
              <w:rPr>
                <w:rFonts w:ascii="Palatino Linotype" w:hAnsi="Palatino Linotype"/>
                <w:b/>
                <w:snapToGrid w:val="0"/>
                <w:color w:val="000000" w:themeColor="text1"/>
                <w:szCs w:val="22"/>
                <w:lang w:bidi="en-US"/>
                <w14:textFill>
                  <w14:solidFill>
                    <w14:schemeClr w14:val="tx1"/>
                  </w14:solidFill>
                </w14:textFill>
              </w:rPr>
              <w:t>90°</w:t>
            </w:r>
          </w:p>
        </w:tc>
        <w:tc>
          <w:tcPr>
            <w:tcW w:w="0" w:type="auto"/>
            <w:tcBorders>
              <w:top w:val="single" w:color="auto" w:sz="4" w:space="0"/>
              <w:bottom w:val="single" w:color="auto" w:sz="4" w:space="0"/>
            </w:tcBorders>
            <w:shd w:val="clear" w:color="auto" w:fill="auto"/>
            <w:vAlign w:val="center"/>
          </w:tcPr>
          <w:p>
            <w:pPr>
              <w:pStyle w:val="3"/>
              <w:autoSpaceDE w:val="0"/>
              <w:autoSpaceDN w:val="0"/>
              <w:adjustRightInd w:val="0"/>
              <w:snapToGrid w:val="0"/>
              <w:spacing w:line="240" w:lineRule="auto"/>
              <w:jc w:val="center"/>
              <w:rPr>
                <w:rFonts w:ascii="Palatino Linotype" w:hAnsi="Palatino Linotype"/>
                <w:b/>
                <w:snapToGrid w:val="0"/>
                <w:color w:val="000000" w:themeColor="text1"/>
                <w:szCs w:val="22"/>
                <w:lang w:bidi="en-US"/>
                <w14:textFill>
                  <w14:solidFill>
                    <w14:schemeClr w14:val="tx1"/>
                  </w14:solidFill>
                </w14:textFill>
              </w:rPr>
            </w:pPr>
            <w:r>
              <w:rPr>
                <w:rFonts w:ascii="Palatino Linotype" w:hAnsi="Palatino Linotype"/>
                <w:b/>
                <w:snapToGrid w:val="0"/>
                <w:color w:val="000000" w:themeColor="text1"/>
                <w:szCs w:val="22"/>
                <w:lang w:bidi="en-US"/>
                <w14:textFill>
                  <w14:solidFill>
                    <w14:schemeClr w14:val="tx1"/>
                  </w14:solidFill>
                </w14:textFill>
              </w:rPr>
              <w:t>105°</w:t>
            </w:r>
          </w:p>
        </w:tc>
        <w:tc>
          <w:tcPr>
            <w:tcW w:w="0" w:type="auto"/>
            <w:tcBorders>
              <w:top w:val="single" w:color="auto" w:sz="4" w:space="0"/>
              <w:bottom w:val="single" w:color="auto" w:sz="4" w:space="0"/>
            </w:tcBorders>
            <w:shd w:val="clear" w:color="auto" w:fill="auto"/>
            <w:vAlign w:val="center"/>
          </w:tcPr>
          <w:p>
            <w:pPr>
              <w:pStyle w:val="3"/>
              <w:autoSpaceDE w:val="0"/>
              <w:autoSpaceDN w:val="0"/>
              <w:adjustRightInd w:val="0"/>
              <w:snapToGrid w:val="0"/>
              <w:spacing w:line="240" w:lineRule="auto"/>
              <w:jc w:val="center"/>
              <w:rPr>
                <w:rFonts w:ascii="Palatino Linotype" w:hAnsi="Palatino Linotype"/>
                <w:b/>
                <w:snapToGrid w:val="0"/>
                <w:color w:val="000000" w:themeColor="text1"/>
                <w:szCs w:val="22"/>
                <w:lang w:bidi="en-US"/>
                <w14:textFill>
                  <w14:solidFill>
                    <w14:schemeClr w14:val="tx1"/>
                  </w14:solidFill>
                </w14:textFill>
              </w:rPr>
            </w:pPr>
            <w:r>
              <w:rPr>
                <w:rFonts w:ascii="Palatino Linotype" w:hAnsi="Palatino Linotype"/>
                <w:b/>
                <w:snapToGrid w:val="0"/>
                <w:color w:val="000000" w:themeColor="text1"/>
                <w:szCs w:val="22"/>
                <w:lang w:bidi="en-US"/>
                <w14:textFill>
                  <w14:solidFill>
                    <w14:schemeClr w14:val="tx1"/>
                  </w14:solidFill>
                </w14:textFill>
              </w:rPr>
              <w:t>120°</w:t>
            </w:r>
          </w:p>
        </w:tc>
        <w:tc>
          <w:tcPr>
            <w:tcW w:w="0" w:type="auto"/>
            <w:tcBorders>
              <w:top w:val="single" w:color="auto" w:sz="4" w:space="0"/>
              <w:bottom w:val="single" w:color="auto" w:sz="4" w:space="0"/>
            </w:tcBorders>
            <w:shd w:val="clear" w:color="auto" w:fill="auto"/>
            <w:vAlign w:val="center"/>
          </w:tcPr>
          <w:p>
            <w:pPr>
              <w:pStyle w:val="3"/>
              <w:autoSpaceDE w:val="0"/>
              <w:autoSpaceDN w:val="0"/>
              <w:adjustRightInd w:val="0"/>
              <w:snapToGrid w:val="0"/>
              <w:spacing w:line="240" w:lineRule="auto"/>
              <w:jc w:val="center"/>
              <w:rPr>
                <w:rFonts w:ascii="Palatino Linotype" w:hAnsi="Palatino Linotype"/>
                <w:b/>
                <w:snapToGrid w:val="0"/>
                <w:color w:val="000000" w:themeColor="text1"/>
                <w:szCs w:val="22"/>
                <w:lang w:bidi="en-US"/>
                <w14:textFill>
                  <w14:solidFill>
                    <w14:schemeClr w14:val="tx1"/>
                  </w14:solidFill>
                </w14:textFill>
              </w:rPr>
            </w:pPr>
            <w:r>
              <w:rPr>
                <w:rFonts w:ascii="Palatino Linotype" w:hAnsi="Palatino Linotype"/>
                <w:b/>
                <w:snapToGrid w:val="0"/>
                <w:color w:val="000000" w:themeColor="text1"/>
                <w:szCs w:val="22"/>
                <w:lang w:bidi="en-US"/>
                <w14:textFill>
                  <w14:solidFill>
                    <w14:schemeClr w14:val="tx1"/>
                  </w14:solidFill>
                </w14:textFill>
              </w:rPr>
              <w:t>180°</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single" w:color="auto" w:sz="4" w:space="0"/>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將</w:t>
            </w:r>
          </w:p>
        </w:tc>
        <w:tc>
          <w:tcPr>
            <w:tcW w:w="0" w:type="auto"/>
            <w:tcBorders>
              <w:top w:val="single" w:color="auto" w:sz="4" w:space="0"/>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single" w:color="auto" w:sz="4" w:space="0"/>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single" w:color="auto" w:sz="4" w:space="0"/>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single" w:color="auto" w:sz="4" w:space="0"/>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single" w:color="auto" w:sz="4" w:space="0"/>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single" w:color="auto" w:sz="4" w:space="0"/>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士</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象</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車</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 w:val="18"/>
                <w:szCs w:val="18"/>
                <w:lang w:eastAsia="de-DE" w:bidi="en-US"/>
                <w14:textFill>
                  <w14:solidFill>
                    <w14:schemeClr w14:val="tx1"/>
                  </w14:solidFill>
                </w14:textFill>
              </w:rPr>
              <w:t>馬</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包</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卒</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帥</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仕</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相</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俥</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1</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1</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2</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傌</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1</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炮</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1</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2</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2</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兵</w:t>
            </w:r>
          </w:p>
        </w:tc>
        <w:tc>
          <w:tcPr>
            <w:tcW w:w="0" w:type="auto"/>
            <w:tcBorders>
              <w:top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c>
          <w:tcPr>
            <w:tcW w:w="0" w:type="auto"/>
            <w:tcBorders>
              <w:top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w:t>
            </w:r>
          </w:p>
        </w:tc>
      </w:tr>
    </w:tbl>
    <w:p>
      <w:pPr>
        <w:pStyle w:val="40"/>
        <w:jc w:val="center"/>
        <w:rPr>
          <w:rFonts w:eastAsiaTheme="minorEastAsia"/>
          <w:lang w:eastAsia="zh-TW"/>
        </w:rPr>
      </w:pPr>
      <w:bookmarkStart w:id="39" w:name="_Toc16256686"/>
      <w:bookmarkStart w:id="40" w:name="_Toc15579221"/>
      <w:bookmarkStart w:id="41" w:name="_Toc16178903"/>
      <w:bookmarkStart w:id="42" w:name="_Toc16256550"/>
      <w:r>
        <w:rPr>
          <w:b/>
        </w:rPr>
        <w:t>Table 4.</w:t>
      </w:r>
      <w:r>
        <w:rPr>
          <w:rFonts w:hint="eastAsia"/>
          <w:b/>
        </w:rPr>
        <w:t xml:space="preserve"> </w:t>
      </w:r>
      <w:r>
        <w:rPr>
          <w:rFonts w:hint="eastAsia"/>
        </w:rPr>
        <w:t>Confuse matrix of black chessmen</w:t>
      </w:r>
      <w:bookmarkEnd w:id="39"/>
      <w:bookmarkEnd w:id="40"/>
      <w:bookmarkEnd w:id="41"/>
      <w:bookmarkEnd w:id="42"/>
      <w:r>
        <w:rPr>
          <w:rFonts w:hint="eastAsia" w:eastAsiaTheme="minorEastAsia"/>
          <w:lang w:eastAsia="zh-TW"/>
        </w:rPr>
        <w:t>.</w:t>
      </w:r>
    </w:p>
    <w:tbl>
      <w:tblPr>
        <w:tblStyle w:val="66"/>
        <w:tblW w:w="0" w:type="auto"/>
        <w:jc w:val="center"/>
        <w:tblBorders>
          <w:top w:val="single" w:color="auto" w:sz="8" w:space="0"/>
          <w:left w:val="none" w:color="auto" w:sz="0" w:space="0"/>
          <w:bottom w:val="single" w:color="auto" w:sz="8"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485"/>
        <w:gridCol w:w="467"/>
        <w:gridCol w:w="516"/>
        <w:gridCol w:w="516"/>
        <w:gridCol w:w="516"/>
        <w:gridCol w:w="516"/>
        <w:gridCol w:w="516"/>
        <w:gridCol w:w="516"/>
        <w:gridCol w:w="516"/>
      </w:tblGrid>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single" w:color="auto" w:sz="8" w:space="0"/>
              <w:left w:val="nil"/>
              <w:bottom w:val="single" w:color="auto" w:sz="4" w:space="0"/>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
                <w:bCs w:val="0"/>
                <w:snapToGrid w:val="0"/>
                <w:color w:val="000000" w:themeColor="text1"/>
                <w:kern w:val="0"/>
                <w:szCs w:val="24"/>
                <w:lang w:eastAsia="de-DE" w:bidi="en-US"/>
                <w14:textFill>
                  <w14:solidFill>
                    <w14:schemeClr w14:val="tx1"/>
                  </w14:solidFill>
                </w14:textFill>
              </w:rPr>
            </w:pPr>
          </w:p>
        </w:tc>
        <w:tc>
          <w:tcPr>
            <w:tcW w:w="0" w:type="auto"/>
            <w:gridSpan w:val="8"/>
            <w:tcBorders>
              <w:top w:val="single" w:color="auto" w:sz="8" w:space="0"/>
              <w:left w:val="nil"/>
              <w:bottom w:val="single" w:color="auto" w:sz="4" w:space="0"/>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
                <w:bCs w:val="0"/>
                <w:snapToGrid w:val="0"/>
                <w:color w:val="000000" w:themeColor="text1"/>
                <w:kern w:val="0"/>
                <w:szCs w:val="24"/>
                <w:lang w:eastAsia="de-DE" w:bidi="en-US"/>
                <w14:textFill>
                  <w14:solidFill>
                    <w14:schemeClr w14:val="tx1"/>
                  </w14:solidFill>
                </w14:textFill>
              </w:rPr>
              <w:t>Actual Class</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vMerge w:val="restart"/>
            <w:tcBorders>
              <w:top w:val="single" w:color="auto" w:sz="4" w:space="0"/>
              <w:bottom w:val="single" w:color="auto" w:sz="4" w:space="0"/>
            </w:tcBorders>
            <w:shd w:val="clear" w:color="auto" w:fill="auto"/>
            <w:textDirection w:val="btLr"/>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Predicted class</w:t>
            </w:r>
          </w:p>
        </w:tc>
        <w:tc>
          <w:tcPr>
            <w:tcW w:w="467" w:type="dxa"/>
            <w:tcBorders>
              <w:top w:val="single" w:color="auto" w:sz="4" w:space="0"/>
              <w:bottom w:val="single" w:color="auto" w:sz="4" w:space="0"/>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
                <w:bCs w:val="0"/>
                <w:snapToGrid w:val="0"/>
                <w:color w:val="000000" w:themeColor="text1"/>
                <w:kern w:val="0"/>
                <w:szCs w:val="24"/>
                <w:lang w:eastAsia="de-DE" w:bidi="en-US"/>
                <w14:textFill>
                  <w14:solidFill>
                    <w14:schemeClr w14:val="tx1"/>
                  </w14:solidFill>
                </w14:textFill>
              </w:rPr>
            </w:pPr>
          </w:p>
        </w:tc>
        <w:tc>
          <w:tcPr>
            <w:tcW w:w="468" w:type="dxa"/>
            <w:tcBorders>
              <w:top w:val="single" w:color="auto" w:sz="4" w:space="0"/>
              <w:bottom w:val="single" w:color="auto" w:sz="4" w:space="0"/>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
                <w:bCs w:val="0"/>
                <w:snapToGrid w:val="0"/>
                <w:color w:val="000000" w:themeColor="text1"/>
                <w:kern w:val="0"/>
                <w:szCs w:val="24"/>
                <w:lang w:eastAsia="de-DE" w:bidi="en-US"/>
                <w14:textFill>
                  <w14:solidFill>
                    <w14:schemeClr w14:val="tx1"/>
                  </w14:solidFill>
                </w14:textFill>
              </w:rPr>
            </w:pPr>
            <w:r>
              <w:rPr>
                <w:rFonts w:hint="eastAsia" w:ascii="Palatino Linotype" w:hAnsi="Palatino Linotype" w:eastAsia="Times New Roman" w:cs="Times New Roman"/>
                <w:b/>
                <w:bCs w:val="0"/>
                <w:snapToGrid w:val="0"/>
                <w:color w:val="000000" w:themeColor="text1"/>
                <w:kern w:val="0"/>
                <w:szCs w:val="24"/>
                <w:lang w:eastAsia="de-DE" w:bidi="en-US"/>
                <w14:textFill>
                  <w14:solidFill>
                    <w14:schemeClr w14:val="tx1"/>
                  </w14:solidFill>
                </w14:textFill>
              </w:rPr>
              <w:t>將</w:t>
            </w:r>
          </w:p>
        </w:tc>
        <w:tc>
          <w:tcPr>
            <w:tcW w:w="0" w:type="auto"/>
            <w:tcBorders>
              <w:top w:val="single" w:color="auto" w:sz="4" w:space="0"/>
              <w:bottom w:val="single" w:color="auto" w:sz="4" w:space="0"/>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
                <w:bCs w:val="0"/>
                <w:snapToGrid w:val="0"/>
                <w:color w:val="000000" w:themeColor="text1"/>
                <w:kern w:val="0"/>
                <w:szCs w:val="24"/>
                <w:lang w:eastAsia="de-DE" w:bidi="en-US"/>
                <w14:textFill>
                  <w14:solidFill>
                    <w14:schemeClr w14:val="tx1"/>
                  </w14:solidFill>
                </w14:textFill>
              </w:rPr>
            </w:pPr>
            <w:r>
              <w:rPr>
                <w:rFonts w:hint="eastAsia" w:ascii="Palatino Linotype" w:hAnsi="Palatino Linotype" w:eastAsia="Times New Roman" w:cs="Times New Roman"/>
                <w:b/>
                <w:bCs w:val="0"/>
                <w:snapToGrid w:val="0"/>
                <w:color w:val="000000" w:themeColor="text1"/>
                <w:kern w:val="0"/>
                <w:szCs w:val="24"/>
                <w:lang w:eastAsia="de-DE" w:bidi="en-US"/>
                <w14:textFill>
                  <w14:solidFill>
                    <w14:schemeClr w14:val="tx1"/>
                  </w14:solidFill>
                </w14:textFill>
              </w:rPr>
              <w:t>士</w:t>
            </w:r>
          </w:p>
        </w:tc>
        <w:tc>
          <w:tcPr>
            <w:tcW w:w="0" w:type="auto"/>
            <w:tcBorders>
              <w:top w:val="single" w:color="auto" w:sz="4" w:space="0"/>
              <w:bottom w:val="single" w:color="auto" w:sz="4" w:space="0"/>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
                <w:bCs w:val="0"/>
                <w:snapToGrid w:val="0"/>
                <w:color w:val="000000" w:themeColor="text1"/>
                <w:kern w:val="0"/>
                <w:szCs w:val="24"/>
                <w:lang w:eastAsia="de-DE" w:bidi="en-US"/>
                <w14:textFill>
                  <w14:solidFill>
                    <w14:schemeClr w14:val="tx1"/>
                  </w14:solidFill>
                </w14:textFill>
              </w:rPr>
            </w:pPr>
            <w:r>
              <w:rPr>
                <w:rFonts w:hint="eastAsia" w:ascii="Palatino Linotype" w:hAnsi="Palatino Linotype" w:eastAsia="Times New Roman" w:cs="Times New Roman"/>
                <w:b/>
                <w:bCs w:val="0"/>
                <w:snapToGrid w:val="0"/>
                <w:color w:val="000000" w:themeColor="text1"/>
                <w:kern w:val="0"/>
                <w:szCs w:val="24"/>
                <w:lang w:eastAsia="de-DE" w:bidi="en-US"/>
                <w14:textFill>
                  <w14:solidFill>
                    <w14:schemeClr w14:val="tx1"/>
                  </w14:solidFill>
                </w14:textFill>
              </w:rPr>
              <w:t>象</w:t>
            </w:r>
          </w:p>
        </w:tc>
        <w:tc>
          <w:tcPr>
            <w:tcW w:w="0" w:type="auto"/>
            <w:tcBorders>
              <w:top w:val="single" w:color="auto" w:sz="4" w:space="0"/>
              <w:bottom w:val="single" w:color="auto" w:sz="4" w:space="0"/>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
                <w:bCs w:val="0"/>
                <w:snapToGrid w:val="0"/>
                <w:color w:val="000000" w:themeColor="text1"/>
                <w:kern w:val="0"/>
                <w:szCs w:val="24"/>
                <w:lang w:eastAsia="de-DE" w:bidi="en-US"/>
                <w14:textFill>
                  <w14:solidFill>
                    <w14:schemeClr w14:val="tx1"/>
                  </w14:solidFill>
                </w14:textFill>
              </w:rPr>
            </w:pPr>
            <w:r>
              <w:rPr>
                <w:rFonts w:hint="eastAsia" w:ascii="Palatino Linotype" w:hAnsi="Palatino Linotype" w:eastAsia="Times New Roman" w:cs="Times New Roman"/>
                <w:b/>
                <w:bCs w:val="0"/>
                <w:snapToGrid w:val="0"/>
                <w:color w:val="000000" w:themeColor="text1"/>
                <w:kern w:val="0"/>
                <w:szCs w:val="24"/>
                <w:lang w:eastAsia="de-DE" w:bidi="en-US"/>
                <w14:textFill>
                  <w14:solidFill>
                    <w14:schemeClr w14:val="tx1"/>
                  </w14:solidFill>
                </w14:textFill>
              </w:rPr>
              <w:t>車</w:t>
            </w:r>
          </w:p>
        </w:tc>
        <w:tc>
          <w:tcPr>
            <w:tcW w:w="0" w:type="auto"/>
            <w:tcBorders>
              <w:top w:val="single" w:color="auto" w:sz="4" w:space="0"/>
              <w:bottom w:val="single" w:color="auto" w:sz="4" w:space="0"/>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
                <w:bCs w:val="0"/>
                <w:snapToGrid w:val="0"/>
                <w:color w:val="000000" w:themeColor="text1"/>
                <w:kern w:val="0"/>
                <w:szCs w:val="24"/>
                <w:lang w:eastAsia="de-DE" w:bidi="en-US"/>
                <w14:textFill>
                  <w14:solidFill>
                    <w14:schemeClr w14:val="tx1"/>
                  </w14:solidFill>
                </w14:textFill>
              </w:rPr>
            </w:pPr>
            <w:r>
              <w:rPr>
                <w:rFonts w:hint="eastAsia" w:ascii="Palatino Linotype" w:hAnsi="Palatino Linotype" w:eastAsia="Times New Roman" w:cs="Times New Roman"/>
                <w:b/>
                <w:bCs w:val="0"/>
                <w:snapToGrid w:val="0"/>
                <w:color w:val="000000" w:themeColor="text1"/>
                <w:kern w:val="0"/>
                <w:szCs w:val="24"/>
                <w:lang w:eastAsia="de-DE" w:bidi="en-US"/>
                <w14:textFill>
                  <w14:solidFill>
                    <w14:schemeClr w14:val="tx1"/>
                  </w14:solidFill>
                </w14:textFill>
              </w:rPr>
              <w:t>馬</w:t>
            </w:r>
          </w:p>
        </w:tc>
        <w:tc>
          <w:tcPr>
            <w:tcW w:w="0" w:type="auto"/>
            <w:tcBorders>
              <w:top w:val="single" w:color="auto" w:sz="4" w:space="0"/>
              <w:bottom w:val="single" w:color="auto" w:sz="4" w:space="0"/>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
                <w:bCs w:val="0"/>
                <w:snapToGrid w:val="0"/>
                <w:color w:val="000000" w:themeColor="text1"/>
                <w:kern w:val="0"/>
                <w:szCs w:val="24"/>
                <w:lang w:eastAsia="de-DE" w:bidi="en-US"/>
                <w14:textFill>
                  <w14:solidFill>
                    <w14:schemeClr w14:val="tx1"/>
                  </w14:solidFill>
                </w14:textFill>
              </w:rPr>
            </w:pPr>
            <w:r>
              <w:rPr>
                <w:rFonts w:hint="eastAsia" w:ascii="Palatino Linotype" w:hAnsi="Palatino Linotype" w:eastAsia="Times New Roman" w:cs="Times New Roman"/>
                <w:b/>
                <w:bCs w:val="0"/>
                <w:snapToGrid w:val="0"/>
                <w:color w:val="000000" w:themeColor="text1"/>
                <w:kern w:val="0"/>
                <w:szCs w:val="24"/>
                <w:lang w:eastAsia="de-DE" w:bidi="en-US"/>
                <w14:textFill>
                  <w14:solidFill>
                    <w14:schemeClr w14:val="tx1"/>
                  </w14:solidFill>
                </w14:textFill>
              </w:rPr>
              <w:t>包</w:t>
            </w:r>
          </w:p>
        </w:tc>
        <w:tc>
          <w:tcPr>
            <w:tcW w:w="0" w:type="auto"/>
            <w:tcBorders>
              <w:top w:val="single" w:color="auto" w:sz="4" w:space="0"/>
              <w:bottom w:val="single" w:color="auto" w:sz="4" w:space="0"/>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
                <w:bCs w:val="0"/>
                <w:snapToGrid w:val="0"/>
                <w:color w:val="000000" w:themeColor="text1"/>
                <w:kern w:val="0"/>
                <w:szCs w:val="24"/>
                <w:lang w:eastAsia="de-DE" w:bidi="en-US"/>
                <w14:textFill>
                  <w14:solidFill>
                    <w14:schemeClr w14:val="tx1"/>
                  </w14:solidFill>
                </w14:textFill>
              </w:rPr>
            </w:pPr>
            <w:r>
              <w:rPr>
                <w:rFonts w:hint="eastAsia" w:ascii="Palatino Linotype" w:hAnsi="Palatino Linotype" w:eastAsia="Times New Roman" w:cs="Times New Roman"/>
                <w:b/>
                <w:bCs w:val="0"/>
                <w:snapToGrid w:val="0"/>
                <w:color w:val="000000" w:themeColor="text1"/>
                <w:kern w:val="0"/>
                <w:szCs w:val="24"/>
                <w:lang w:eastAsia="de-DE" w:bidi="en-US"/>
                <w14:textFill>
                  <w14:solidFill>
                    <w14:schemeClr w14:val="tx1"/>
                  </w14:solidFill>
                </w14:textFill>
              </w:rPr>
              <w:t>卒</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vMerge w:val="continue"/>
            <w:tcBorders>
              <w:top w:val="single" w:color="auto" w:sz="4" w:space="0"/>
              <w:left w:val="nil"/>
              <w:right w:val="nil"/>
              <w:insideV w:val="nil"/>
            </w:tcBorders>
            <w:shd w:val="clear" w:color="auto" w:fill="auto"/>
            <w:vAlign w:val="center"/>
          </w:tcPr>
          <w:p>
            <w:pPr>
              <w:autoSpaceDE w:val="0"/>
              <w:autoSpaceDN w:val="0"/>
              <w:adjustRightInd w:val="0"/>
              <w:snapToGrid w:val="0"/>
              <w:spacing w:line="240" w:lineRule="auto"/>
              <w:contextualSpacing/>
              <w:jc w:val="center"/>
              <w:rPr>
                <w:rFonts w:ascii="Palatino Linotype" w:hAnsi="Palatino Linotype" w:cs="Times New Roman"/>
                <w:snapToGrid w:val="0"/>
                <w:color w:val="000000" w:themeColor="text1"/>
                <w:kern w:val="0"/>
                <w:sz w:val="20"/>
                <w:szCs w:val="24"/>
                <w:lang w:bidi="en-US"/>
                <w14:textFill>
                  <w14:solidFill>
                    <w14:schemeClr w14:val="tx1"/>
                  </w14:solidFill>
                </w14:textFill>
              </w:rPr>
            </w:pPr>
          </w:p>
        </w:tc>
        <w:tc>
          <w:tcPr>
            <w:tcW w:w="467" w:type="dxa"/>
            <w:tcBorders>
              <w:top w:val="single" w:color="auto" w:sz="4" w:space="0"/>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hint="eastAsia"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將</w:t>
            </w:r>
          </w:p>
        </w:tc>
        <w:tc>
          <w:tcPr>
            <w:tcW w:w="468" w:type="dxa"/>
            <w:tcBorders>
              <w:top w:val="single" w:color="auto" w:sz="4" w:space="0"/>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100</w:t>
            </w:r>
          </w:p>
        </w:tc>
        <w:tc>
          <w:tcPr>
            <w:tcW w:w="0" w:type="auto"/>
            <w:tcBorders>
              <w:top w:val="single" w:color="auto" w:sz="4" w:space="0"/>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single" w:color="auto" w:sz="4" w:space="0"/>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single" w:color="auto" w:sz="4" w:space="0"/>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single" w:color="auto" w:sz="4" w:space="0"/>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single" w:color="auto" w:sz="4" w:space="0"/>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single" w:color="auto" w:sz="4" w:space="0"/>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vMerge w:val="continue"/>
            <w:shd w:val="clear" w:color="auto" w:fill="auto"/>
            <w:vAlign w:val="center"/>
          </w:tcPr>
          <w:p>
            <w:pPr>
              <w:autoSpaceDE w:val="0"/>
              <w:autoSpaceDN w:val="0"/>
              <w:adjustRightInd w:val="0"/>
              <w:snapToGrid w:val="0"/>
              <w:spacing w:line="240" w:lineRule="auto"/>
              <w:contextualSpacing/>
              <w:jc w:val="center"/>
              <w:rPr>
                <w:rFonts w:ascii="Palatino Linotype" w:hAnsi="Palatino Linotype" w:cs="Times New Roman"/>
                <w:snapToGrid w:val="0"/>
                <w:color w:val="000000" w:themeColor="text1"/>
                <w:kern w:val="0"/>
                <w:sz w:val="20"/>
                <w:szCs w:val="24"/>
                <w:lang w:bidi="en-US"/>
                <w14:textFill>
                  <w14:solidFill>
                    <w14:schemeClr w14:val="tx1"/>
                  </w14:solidFill>
                </w14:textFill>
              </w:rPr>
            </w:pPr>
          </w:p>
        </w:tc>
        <w:tc>
          <w:tcPr>
            <w:tcW w:w="467" w:type="dxa"/>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hint="eastAsia"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士</w:t>
            </w:r>
          </w:p>
        </w:tc>
        <w:tc>
          <w:tcPr>
            <w:tcW w:w="468" w:type="dxa"/>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100</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vMerge w:val="continue"/>
            <w:tcBorders>
              <w:left w:val="nil"/>
              <w:right w:val="nil"/>
              <w:insideV w:val="nil"/>
            </w:tcBorders>
            <w:shd w:val="clear" w:color="auto" w:fill="auto"/>
            <w:vAlign w:val="center"/>
          </w:tcPr>
          <w:p>
            <w:pPr>
              <w:autoSpaceDE w:val="0"/>
              <w:autoSpaceDN w:val="0"/>
              <w:adjustRightInd w:val="0"/>
              <w:snapToGrid w:val="0"/>
              <w:spacing w:line="240" w:lineRule="auto"/>
              <w:contextualSpacing/>
              <w:jc w:val="center"/>
              <w:rPr>
                <w:rFonts w:ascii="Palatino Linotype" w:hAnsi="Palatino Linotype" w:cs="Times New Roman"/>
                <w:snapToGrid w:val="0"/>
                <w:color w:val="000000" w:themeColor="text1"/>
                <w:kern w:val="0"/>
                <w:sz w:val="20"/>
                <w:szCs w:val="24"/>
                <w:lang w:bidi="en-US"/>
                <w14:textFill>
                  <w14:solidFill>
                    <w14:schemeClr w14:val="tx1"/>
                  </w14:solidFill>
                </w14:textFill>
              </w:rPr>
            </w:pPr>
          </w:p>
        </w:tc>
        <w:tc>
          <w:tcPr>
            <w:tcW w:w="467" w:type="dxa"/>
            <w:tcBorders>
              <w:top w:val="nil"/>
              <w:left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hint="eastAsia"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象</w:t>
            </w:r>
          </w:p>
        </w:tc>
        <w:tc>
          <w:tcPr>
            <w:tcW w:w="468" w:type="dxa"/>
            <w:tcBorders>
              <w:top w:val="nil"/>
              <w:left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nil"/>
              <w:left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nil"/>
              <w:left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100</w:t>
            </w:r>
          </w:p>
        </w:tc>
        <w:tc>
          <w:tcPr>
            <w:tcW w:w="0" w:type="auto"/>
            <w:tcBorders>
              <w:top w:val="nil"/>
              <w:left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nil"/>
              <w:left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nil"/>
              <w:left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nil"/>
              <w:left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vMerge w:val="continue"/>
            <w:shd w:val="clear" w:color="auto" w:fill="auto"/>
            <w:vAlign w:val="center"/>
          </w:tcPr>
          <w:p>
            <w:pPr>
              <w:autoSpaceDE w:val="0"/>
              <w:autoSpaceDN w:val="0"/>
              <w:adjustRightInd w:val="0"/>
              <w:snapToGrid w:val="0"/>
              <w:spacing w:line="240" w:lineRule="auto"/>
              <w:contextualSpacing/>
              <w:jc w:val="center"/>
              <w:rPr>
                <w:rFonts w:ascii="Palatino Linotype" w:hAnsi="Palatino Linotype" w:cs="Times New Roman"/>
                <w:snapToGrid w:val="0"/>
                <w:color w:val="000000" w:themeColor="text1"/>
                <w:kern w:val="0"/>
                <w:sz w:val="20"/>
                <w:szCs w:val="24"/>
                <w:lang w:bidi="en-US"/>
                <w14:textFill>
                  <w14:solidFill>
                    <w14:schemeClr w14:val="tx1"/>
                  </w14:solidFill>
                </w14:textFill>
              </w:rPr>
            </w:pPr>
          </w:p>
        </w:tc>
        <w:tc>
          <w:tcPr>
            <w:tcW w:w="467" w:type="dxa"/>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hint="eastAsia"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車</w:t>
            </w:r>
          </w:p>
        </w:tc>
        <w:tc>
          <w:tcPr>
            <w:tcW w:w="468" w:type="dxa"/>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100</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vMerge w:val="continue"/>
            <w:tcBorders>
              <w:left w:val="nil"/>
              <w:right w:val="nil"/>
              <w:insideV w:val="nil"/>
            </w:tcBorders>
            <w:shd w:val="clear" w:color="auto" w:fill="auto"/>
            <w:vAlign w:val="center"/>
          </w:tcPr>
          <w:p>
            <w:pPr>
              <w:autoSpaceDE w:val="0"/>
              <w:autoSpaceDN w:val="0"/>
              <w:adjustRightInd w:val="0"/>
              <w:snapToGrid w:val="0"/>
              <w:spacing w:line="240" w:lineRule="auto"/>
              <w:contextualSpacing/>
              <w:jc w:val="center"/>
              <w:rPr>
                <w:rFonts w:ascii="Palatino Linotype" w:hAnsi="Palatino Linotype" w:cs="Times New Roman"/>
                <w:snapToGrid w:val="0"/>
                <w:color w:val="000000" w:themeColor="text1"/>
                <w:kern w:val="0"/>
                <w:sz w:val="20"/>
                <w:szCs w:val="24"/>
                <w:lang w:bidi="en-US"/>
                <w14:textFill>
                  <w14:solidFill>
                    <w14:schemeClr w14:val="tx1"/>
                  </w14:solidFill>
                </w14:textFill>
              </w:rPr>
            </w:pPr>
          </w:p>
        </w:tc>
        <w:tc>
          <w:tcPr>
            <w:tcW w:w="467" w:type="dxa"/>
            <w:tcBorders>
              <w:top w:val="nil"/>
              <w:left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hint="eastAsia"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馬</w:t>
            </w:r>
          </w:p>
        </w:tc>
        <w:tc>
          <w:tcPr>
            <w:tcW w:w="468" w:type="dxa"/>
            <w:tcBorders>
              <w:top w:val="nil"/>
              <w:left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nil"/>
              <w:left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nil"/>
              <w:left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nil"/>
              <w:left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nil"/>
              <w:left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100</w:t>
            </w:r>
          </w:p>
        </w:tc>
        <w:tc>
          <w:tcPr>
            <w:tcW w:w="0" w:type="auto"/>
            <w:tcBorders>
              <w:top w:val="nil"/>
              <w:left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nil"/>
              <w:left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vMerge w:val="continue"/>
            <w:shd w:val="clear" w:color="auto" w:fill="auto"/>
            <w:vAlign w:val="center"/>
          </w:tcPr>
          <w:p>
            <w:pPr>
              <w:autoSpaceDE w:val="0"/>
              <w:autoSpaceDN w:val="0"/>
              <w:adjustRightInd w:val="0"/>
              <w:snapToGrid w:val="0"/>
              <w:spacing w:line="240" w:lineRule="auto"/>
              <w:contextualSpacing/>
              <w:jc w:val="center"/>
              <w:rPr>
                <w:rFonts w:ascii="Palatino Linotype" w:hAnsi="Palatino Linotype" w:cs="Times New Roman"/>
                <w:snapToGrid w:val="0"/>
                <w:color w:val="000000" w:themeColor="text1"/>
                <w:kern w:val="0"/>
                <w:sz w:val="20"/>
                <w:szCs w:val="24"/>
                <w:lang w:bidi="en-US"/>
                <w14:textFill>
                  <w14:solidFill>
                    <w14:schemeClr w14:val="tx1"/>
                  </w14:solidFill>
                </w14:textFill>
              </w:rPr>
            </w:pPr>
          </w:p>
        </w:tc>
        <w:tc>
          <w:tcPr>
            <w:tcW w:w="467" w:type="dxa"/>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hint="eastAsia"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包</w:t>
            </w:r>
          </w:p>
        </w:tc>
        <w:tc>
          <w:tcPr>
            <w:tcW w:w="468" w:type="dxa"/>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100</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vMerge w:val="continue"/>
            <w:tcBorders>
              <w:left w:val="nil"/>
              <w:right w:val="nil"/>
              <w:insideV w:val="nil"/>
            </w:tcBorders>
            <w:shd w:val="clear" w:color="auto" w:fill="auto"/>
            <w:vAlign w:val="center"/>
          </w:tcPr>
          <w:p>
            <w:pPr>
              <w:autoSpaceDE w:val="0"/>
              <w:autoSpaceDN w:val="0"/>
              <w:adjustRightInd w:val="0"/>
              <w:snapToGrid w:val="0"/>
              <w:spacing w:line="240" w:lineRule="auto"/>
              <w:contextualSpacing/>
              <w:jc w:val="center"/>
              <w:rPr>
                <w:rFonts w:ascii="Palatino Linotype" w:hAnsi="Palatino Linotype" w:cs="Times New Roman"/>
                <w:snapToGrid w:val="0"/>
                <w:color w:val="000000" w:themeColor="text1"/>
                <w:kern w:val="0"/>
                <w:sz w:val="20"/>
                <w:szCs w:val="24"/>
                <w:lang w:bidi="en-US"/>
                <w14:textFill>
                  <w14:solidFill>
                    <w14:schemeClr w14:val="tx1"/>
                  </w14:solidFill>
                </w14:textFill>
              </w:rPr>
            </w:pPr>
          </w:p>
        </w:tc>
        <w:tc>
          <w:tcPr>
            <w:tcW w:w="467" w:type="dxa"/>
            <w:tcBorders>
              <w:top w:val="nil"/>
              <w:left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hint="eastAsia"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卒</w:t>
            </w:r>
          </w:p>
        </w:tc>
        <w:tc>
          <w:tcPr>
            <w:tcW w:w="468" w:type="dxa"/>
            <w:tcBorders>
              <w:top w:val="nil"/>
              <w:left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nil"/>
              <w:left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nil"/>
              <w:left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nil"/>
              <w:left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nil"/>
              <w:left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nil"/>
              <w:left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0</w:t>
            </w:r>
          </w:p>
        </w:tc>
        <w:tc>
          <w:tcPr>
            <w:tcW w:w="0" w:type="auto"/>
            <w:tcBorders>
              <w:top w:val="nil"/>
              <w:left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4"/>
                <w:lang w:eastAsia="de-DE" w:bidi="en-US"/>
                <w14:textFill>
                  <w14:solidFill>
                    <w14:schemeClr w14:val="tx1"/>
                  </w14:solidFill>
                </w14:textFill>
              </w:rPr>
              <w:t>100</w:t>
            </w:r>
          </w:p>
        </w:tc>
      </w:tr>
    </w:tbl>
    <w:p>
      <w:pPr>
        <w:pStyle w:val="40"/>
        <w:ind w:left="0"/>
        <w:rPr>
          <w:b/>
        </w:rPr>
      </w:pPr>
    </w:p>
    <w:p>
      <w:pPr>
        <w:spacing w:line="240" w:lineRule="auto"/>
        <w:jc w:val="left"/>
        <w:rPr>
          <w:rFonts w:ascii="Palatino Linotype" w:hAnsi="Palatino Linotype"/>
          <w:b/>
          <w:sz w:val="18"/>
          <w:szCs w:val="22"/>
          <w:lang w:bidi="en-US"/>
        </w:rPr>
      </w:pPr>
      <w:r>
        <w:rPr>
          <w:b/>
        </w:rPr>
        <w:br w:type="page"/>
      </w:r>
    </w:p>
    <w:p>
      <w:pPr>
        <w:pStyle w:val="40"/>
        <w:jc w:val="center"/>
        <w:rPr>
          <w:rFonts w:eastAsiaTheme="minorEastAsia"/>
          <w:lang w:eastAsia="zh-TW"/>
        </w:rPr>
      </w:pPr>
      <w:r>
        <w:rPr>
          <w:b/>
        </w:rPr>
        <w:t>Table 5.</w:t>
      </w:r>
      <w:r>
        <w:rPr>
          <w:rFonts w:hint="eastAsia"/>
          <w:b/>
        </w:rPr>
        <w:t xml:space="preserve"> </w:t>
      </w:r>
      <w:r>
        <w:rPr>
          <w:rFonts w:hint="eastAsia"/>
        </w:rPr>
        <w:t>Confuse matrix of red chessmen</w:t>
      </w:r>
      <w:r>
        <w:rPr>
          <w:rFonts w:hint="eastAsia" w:eastAsiaTheme="minorEastAsia"/>
          <w:lang w:eastAsia="zh-TW"/>
        </w:rPr>
        <w:t>.</w:t>
      </w:r>
    </w:p>
    <w:tbl>
      <w:tblPr>
        <w:tblStyle w:val="18"/>
        <w:tblW w:w="0" w:type="auto"/>
        <w:jc w:val="center"/>
        <w:tblBorders>
          <w:top w:val="single" w:color="auto" w:sz="8" w:space="0"/>
          <w:left w:val="none" w:color="auto" w:sz="0" w:space="0"/>
          <w:bottom w:val="single" w:color="auto" w:sz="8"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485"/>
        <w:gridCol w:w="416"/>
        <w:gridCol w:w="516"/>
        <w:gridCol w:w="516"/>
        <w:gridCol w:w="516"/>
        <w:gridCol w:w="417"/>
        <w:gridCol w:w="417"/>
        <w:gridCol w:w="417"/>
        <w:gridCol w:w="516"/>
      </w:tblGrid>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single" w:color="auto" w:sz="8" w:space="0"/>
              <w:left w:val="nil"/>
              <w:bottom w:val="single" w:color="auto" w:sz="4" w:space="0"/>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
                <w:bCs w:val="0"/>
                <w:snapToGrid w:val="0"/>
                <w:color w:val="000000" w:themeColor="text1"/>
                <w:kern w:val="0"/>
                <w:szCs w:val="22"/>
                <w:lang w:eastAsia="de-DE" w:bidi="en-US"/>
                <w14:textFill>
                  <w14:solidFill>
                    <w14:schemeClr w14:val="tx1"/>
                  </w14:solidFill>
                </w14:textFill>
              </w:rPr>
            </w:pPr>
          </w:p>
        </w:tc>
        <w:tc>
          <w:tcPr>
            <w:tcW w:w="0" w:type="auto"/>
            <w:gridSpan w:val="8"/>
            <w:tcBorders>
              <w:top w:val="single" w:color="auto" w:sz="8" w:space="0"/>
              <w:left w:val="nil"/>
              <w:bottom w:val="single" w:color="auto" w:sz="4" w:space="0"/>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
                <w:bCs w:val="0"/>
                <w:snapToGrid w:val="0"/>
                <w:color w:val="000000" w:themeColor="text1"/>
                <w:kern w:val="0"/>
                <w:szCs w:val="22"/>
                <w:lang w:eastAsia="de-DE" w:bidi="en-US"/>
                <w14:textFill>
                  <w14:solidFill>
                    <w14:schemeClr w14:val="tx1"/>
                  </w14:solidFill>
                </w14:textFill>
              </w:rPr>
              <w:t>Actual Class</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vMerge w:val="restart"/>
            <w:tcBorders>
              <w:top w:val="single" w:color="auto" w:sz="4" w:space="0"/>
              <w:bottom w:val="single" w:color="auto" w:sz="4" w:space="0"/>
            </w:tcBorders>
            <w:shd w:val="clear" w:color="auto" w:fill="auto"/>
            <w:textDirection w:val="btLr"/>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Predicted</w:t>
            </w:r>
            <w:r>
              <w:rPr>
                <w:rFonts w:hint="eastAsia" w:ascii="Palatino Linotype" w:hAnsi="Palatino Linotype" w:cs="Times New Roman" w:eastAsiaTheme="minorEastAsia"/>
                <w:bCs w:val="0"/>
                <w:snapToGrid w:val="0"/>
                <w:color w:val="000000" w:themeColor="text1"/>
                <w:kern w:val="0"/>
                <w:szCs w:val="22"/>
                <w:lang w:eastAsia="zh-TW" w:bidi="en-US"/>
                <w14:textFill>
                  <w14:solidFill>
                    <w14:schemeClr w14:val="tx1"/>
                  </w14:solidFill>
                </w14:textFill>
              </w:rPr>
              <w:t xml:space="preserve"> </w:t>
            </w: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class</w:t>
            </w:r>
          </w:p>
        </w:tc>
        <w:tc>
          <w:tcPr>
            <w:tcW w:w="411" w:type="dxa"/>
            <w:tcBorders>
              <w:top w:val="single" w:color="auto" w:sz="4" w:space="0"/>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
                <w:bCs w:val="0"/>
                <w:snapToGrid w:val="0"/>
                <w:color w:val="000000" w:themeColor="text1"/>
                <w:kern w:val="0"/>
                <w:szCs w:val="22"/>
                <w:lang w:eastAsia="de-DE" w:bidi="en-US"/>
                <w14:textFill>
                  <w14:solidFill>
                    <w14:schemeClr w14:val="tx1"/>
                  </w14:solidFill>
                </w14:textFill>
              </w:rPr>
            </w:pPr>
          </w:p>
        </w:tc>
        <w:tc>
          <w:tcPr>
            <w:tcW w:w="429" w:type="dxa"/>
            <w:tcBorders>
              <w:top w:val="single" w:color="auto" w:sz="4" w:space="0"/>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
                <w:bCs w:val="0"/>
                <w:snapToGrid w:val="0"/>
                <w:color w:val="000000" w:themeColor="text1"/>
                <w:kern w:val="0"/>
                <w:szCs w:val="22"/>
                <w:lang w:eastAsia="de-DE" w:bidi="en-US"/>
                <w14:textFill>
                  <w14:solidFill>
                    <w14:schemeClr w14:val="tx1"/>
                  </w14:solidFill>
                </w14:textFill>
              </w:rPr>
            </w:pPr>
            <w:r>
              <w:rPr>
                <w:rFonts w:hint="eastAsia" w:ascii="Palatino Linotype" w:hAnsi="Palatino Linotype" w:eastAsia="Times New Roman" w:cs="Times New Roman"/>
                <w:b/>
                <w:bCs w:val="0"/>
                <w:snapToGrid w:val="0"/>
                <w:color w:val="000000" w:themeColor="text1"/>
                <w:kern w:val="0"/>
                <w:szCs w:val="22"/>
                <w:lang w:eastAsia="de-DE" w:bidi="en-US"/>
                <w14:textFill>
                  <w14:solidFill>
                    <w14:schemeClr w14:val="tx1"/>
                  </w14:solidFill>
                </w14:textFill>
              </w:rPr>
              <w:t>帥</w:t>
            </w:r>
          </w:p>
        </w:tc>
        <w:tc>
          <w:tcPr>
            <w:tcW w:w="0" w:type="auto"/>
            <w:tcBorders>
              <w:top w:val="single" w:color="auto" w:sz="4" w:space="0"/>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
                <w:bCs w:val="0"/>
                <w:snapToGrid w:val="0"/>
                <w:color w:val="000000" w:themeColor="text1"/>
                <w:kern w:val="0"/>
                <w:szCs w:val="22"/>
                <w:lang w:eastAsia="de-DE" w:bidi="en-US"/>
                <w14:textFill>
                  <w14:solidFill>
                    <w14:schemeClr w14:val="tx1"/>
                  </w14:solidFill>
                </w14:textFill>
              </w:rPr>
            </w:pPr>
            <w:r>
              <w:rPr>
                <w:rFonts w:hint="eastAsia" w:ascii="Palatino Linotype" w:hAnsi="Palatino Linotype" w:eastAsia="Times New Roman" w:cs="Times New Roman"/>
                <w:b/>
                <w:bCs w:val="0"/>
                <w:snapToGrid w:val="0"/>
                <w:color w:val="000000" w:themeColor="text1"/>
                <w:kern w:val="0"/>
                <w:szCs w:val="22"/>
                <w:lang w:eastAsia="de-DE" w:bidi="en-US"/>
                <w14:textFill>
                  <w14:solidFill>
                    <w14:schemeClr w14:val="tx1"/>
                  </w14:solidFill>
                </w14:textFill>
              </w:rPr>
              <w:t>仕</w:t>
            </w:r>
          </w:p>
        </w:tc>
        <w:tc>
          <w:tcPr>
            <w:tcW w:w="0" w:type="auto"/>
            <w:tcBorders>
              <w:top w:val="single" w:color="auto" w:sz="4" w:space="0"/>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
                <w:bCs w:val="0"/>
                <w:snapToGrid w:val="0"/>
                <w:color w:val="000000" w:themeColor="text1"/>
                <w:kern w:val="0"/>
                <w:szCs w:val="22"/>
                <w:lang w:eastAsia="de-DE" w:bidi="en-US"/>
                <w14:textFill>
                  <w14:solidFill>
                    <w14:schemeClr w14:val="tx1"/>
                  </w14:solidFill>
                </w14:textFill>
              </w:rPr>
            </w:pPr>
            <w:r>
              <w:rPr>
                <w:rFonts w:hint="eastAsia" w:ascii="Palatino Linotype" w:hAnsi="Palatino Linotype" w:eastAsia="Times New Roman" w:cs="Times New Roman"/>
                <w:b/>
                <w:bCs w:val="0"/>
                <w:snapToGrid w:val="0"/>
                <w:color w:val="000000" w:themeColor="text1"/>
                <w:kern w:val="0"/>
                <w:szCs w:val="22"/>
                <w:lang w:eastAsia="de-DE" w:bidi="en-US"/>
                <w14:textFill>
                  <w14:solidFill>
                    <w14:schemeClr w14:val="tx1"/>
                  </w14:solidFill>
                </w14:textFill>
              </w:rPr>
              <w:t>相</w:t>
            </w:r>
          </w:p>
        </w:tc>
        <w:tc>
          <w:tcPr>
            <w:tcW w:w="0" w:type="auto"/>
            <w:tcBorders>
              <w:top w:val="single" w:color="auto" w:sz="4" w:space="0"/>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
                <w:bCs w:val="0"/>
                <w:snapToGrid w:val="0"/>
                <w:color w:val="000000" w:themeColor="text1"/>
                <w:kern w:val="0"/>
                <w:szCs w:val="22"/>
                <w:lang w:eastAsia="de-DE" w:bidi="en-US"/>
                <w14:textFill>
                  <w14:solidFill>
                    <w14:schemeClr w14:val="tx1"/>
                  </w14:solidFill>
                </w14:textFill>
              </w:rPr>
            </w:pPr>
            <w:r>
              <w:rPr>
                <w:rFonts w:hint="eastAsia" w:ascii="Palatino Linotype" w:hAnsi="Palatino Linotype" w:eastAsia="Times New Roman" w:cs="Times New Roman"/>
                <w:b/>
                <w:bCs w:val="0"/>
                <w:snapToGrid w:val="0"/>
                <w:color w:val="000000" w:themeColor="text1"/>
                <w:kern w:val="0"/>
                <w:szCs w:val="22"/>
                <w:lang w:eastAsia="de-DE" w:bidi="en-US"/>
                <w14:textFill>
                  <w14:solidFill>
                    <w14:schemeClr w14:val="tx1"/>
                  </w14:solidFill>
                </w14:textFill>
              </w:rPr>
              <w:t>俥</w:t>
            </w:r>
          </w:p>
        </w:tc>
        <w:tc>
          <w:tcPr>
            <w:tcW w:w="0" w:type="auto"/>
            <w:tcBorders>
              <w:top w:val="single" w:color="auto" w:sz="4" w:space="0"/>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
                <w:bCs w:val="0"/>
                <w:snapToGrid w:val="0"/>
                <w:color w:val="000000" w:themeColor="text1"/>
                <w:kern w:val="0"/>
                <w:szCs w:val="22"/>
                <w:lang w:eastAsia="de-DE" w:bidi="en-US"/>
                <w14:textFill>
                  <w14:solidFill>
                    <w14:schemeClr w14:val="tx1"/>
                  </w14:solidFill>
                </w14:textFill>
              </w:rPr>
            </w:pPr>
            <w:r>
              <w:rPr>
                <w:rFonts w:hint="eastAsia" w:ascii="Palatino Linotype" w:hAnsi="Palatino Linotype" w:eastAsia="Times New Roman" w:cs="Times New Roman"/>
                <w:b/>
                <w:bCs w:val="0"/>
                <w:snapToGrid w:val="0"/>
                <w:color w:val="000000" w:themeColor="text1"/>
                <w:kern w:val="0"/>
                <w:szCs w:val="22"/>
                <w:lang w:eastAsia="de-DE" w:bidi="en-US"/>
                <w14:textFill>
                  <w14:solidFill>
                    <w14:schemeClr w14:val="tx1"/>
                  </w14:solidFill>
                </w14:textFill>
              </w:rPr>
              <w:t>傌</w:t>
            </w:r>
          </w:p>
        </w:tc>
        <w:tc>
          <w:tcPr>
            <w:tcW w:w="0" w:type="auto"/>
            <w:tcBorders>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
                <w:bCs w:val="0"/>
                <w:snapToGrid w:val="0"/>
                <w:color w:val="000000" w:themeColor="text1"/>
                <w:kern w:val="0"/>
                <w:szCs w:val="22"/>
                <w:lang w:eastAsia="de-DE" w:bidi="en-US"/>
                <w14:textFill>
                  <w14:solidFill>
                    <w14:schemeClr w14:val="tx1"/>
                  </w14:solidFill>
                </w14:textFill>
              </w:rPr>
            </w:pPr>
            <w:r>
              <w:rPr>
                <w:rFonts w:hint="eastAsia" w:ascii="Palatino Linotype" w:hAnsi="Palatino Linotype" w:eastAsia="Times New Roman" w:cs="Times New Roman"/>
                <w:b/>
                <w:bCs w:val="0"/>
                <w:snapToGrid w:val="0"/>
                <w:color w:val="000000" w:themeColor="text1"/>
                <w:kern w:val="0"/>
                <w:szCs w:val="22"/>
                <w:lang w:eastAsia="de-DE" w:bidi="en-US"/>
                <w14:textFill>
                  <w14:solidFill>
                    <w14:schemeClr w14:val="tx1"/>
                  </w14:solidFill>
                </w14:textFill>
              </w:rPr>
              <w:t>炮</w:t>
            </w:r>
          </w:p>
        </w:tc>
        <w:tc>
          <w:tcPr>
            <w:tcW w:w="0" w:type="auto"/>
            <w:tcBorders>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
                <w:bCs w:val="0"/>
                <w:snapToGrid w:val="0"/>
                <w:color w:val="000000" w:themeColor="text1"/>
                <w:kern w:val="0"/>
                <w:szCs w:val="22"/>
                <w:lang w:eastAsia="de-DE" w:bidi="en-US"/>
                <w14:textFill>
                  <w14:solidFill>
                    <w14:schemeClr w14:val="tx1"/>
                  </w14:solidFill>
                </w14:textFill>
              </w:rPr>
            </w:pPr>
            <w:r>
              <w:rPr>
                <w:rFonts w:hint="eastAsia" w:ascii="Palatino Linotype" w:hAnsi="Palatino Linotype" w:eastAsia="Times New Roman" w:cs="Times New Roman"/>
                <w:b/>
                <w:bCs w:val="0"/>
                <w:snapToGrid w:val="0"/>
                <w:color w:val="000000" w:themeColor="text1"/>
                <w:kern w:val="0"/>
                <w:szCs w:val="22"/>
                <w:lang w:eastAsia="de-DE" w:bidi="en-US"/>
                <w14:textFill>
                  <w14:solidFill>
                    <w14:schemeClr w14:val="tx1"/>
                  </w14:solidFill>
                </w14:textFill>
              </w:rPr>
              <w:t>兵</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vMerge w:val="continue"/>
            <w:tcBorders>
              <w:top w:val="single" w:color="auto" w:sz="4" w:space="0"/>
              <w:left w:val="nil"/>
              <w:right w:val="nil"/>
              <w:insideV w:val="nil"/>
            </w:tcBorders>
            <w:shd w:val="clear" w:color="auto" w:fill="auto"/>
            <w:vAlign w:val="center"/>
          </w:tcPr>
          <w:p>
            <w:pPr>
              <w:autoSpaceDE w:val="0"/>
              <w:autoSpaceDN w:val="0"/>
              <w:adjustRightInd w:val="0"/>
              <w:snapToGrid w:val="0"/>
              <w:spacing w:line="240" w:lineRule="auto"/>
              <w:contextualSpacing/>
              <w:jc w:val="center"/>
              <w:rPr>
                <w:rFonts w:ascii="Palatino Linotype" w:hAnsi="Palatino Linotype" w:cs="Times New Roman"/>
                <w:snapToGrid w:val="0"/>
                <w:color w:val="000000" w:themeColor="text1"/>
                <w:kern w:val="0"/>
                <w:sz w:val="20"/>
                <w:szCs w:val="22"/>
                <w:lang w:bidi="en-US"/>
                <w14:textFill>
                  <w14:solidFill>
                    <w14:schemeClr w14:val="tx1"/>
                  </w14:solidFill>
                </w14:textFill>
              </w:rPr>
            </w:pPr>
          </w:p>
        </w:tc>
        <w:tc>
          <w:tcPr>
            <w:tcW w:w="411" w:type="dxa"/>
            <w:tcBorders>
              <w:top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hint="eastAsia"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帥</w:t>
            </w:r>
          </w:p>
        </w:tc>
        <w:tc>
          <w:tcPr>
            <w:tcW w:w="429" w:type="dxa"/>
            <w:tcBorders>
              <w:top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100</w:t>
            </w:r>
          </w:p>
        </w:tc>
        <w:tc>
          <w:tcPr>
            <w:tcW w:w="0" w:type="auto"/>
            <w:tcBorders>
              <w:top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vMerge w:val="continue"/>
            <w:shd w:val="clear" w:color="auto" w:fill="auto"/>
            <w:vAlign w:val="center"/>
          </w:tcPr>
          <w:p>
            <w:pPr>
              <w:autoSpaceDE w:val="0"/>
              <w:autoSpaceDN w:val="0"/>
              <w:adjustRightInd w:val="0"/>
              <w:snapToGrid w:val="0"/>
              <w:spacing w:line="240" w:lineRule="auto"/>
              <w:contextualSpacing/>
              <w:jc w:val="center"/>
              <w:rPr>
                <w:rFonts w:ascii="Palatino Linotype" w:hAnsi="Palatino Linotype" w:cs="Times New Roman"/>
                <w:snapToGrid w:val="0"/>
                <w:color w:val="000000" w:themeColor="text1"/>
                <w:kern w:val="0"/>
                <w:sz w:val="20"/>
                <w:szCs w:val="22"/>
                <w:lang w:bidi="en-US"/>
                <w14:textFill>
                  <w14:solidFill>
                    <w14:schemeClr w14:val="tx1"/>
                  </w14:solidFill>
                </w14:textFill>
              </w:rPr>
            </w:pPr>
          </w:p>
        </w:tc>
        <w:tc>
          <w:tcPr>
            <w:tcW w:w="411" w:type="dxa"/>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hint="eastAsia"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仕</w:t>
            </w:r>
          </w:p>
        </w:tc>
        <w:tc>
          <w:tcPr>
            <w:tcW w:w="429" w:type="dxa"/>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100</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vMerge w:val="continue"/>
            <w:tcBorders>
              <w:left w:val="nil"/>
              <w:right w:val="nil"/>
              <w:insideV w:val="nil"/>
            </w:tcBorders>
            <w:shd w:val="clear" w:color="auto" w:fill="auto"/>
            <w:vAlign w:val="center"/>
          </w:tcPr>
          <w:p>
            <w:pPr>
              <w:autoSpaceDE w:val="0"/>
              <w:autoSpaceDN w:val="0"/>
              <w:adjustRightInd w:val="0"/>
              <w:snapToGrid w:val="0"/>
              <w:spacing w:line="240" w:lineRule="auto"/>
              <w:contextualSpacing/>
              <w:jc w:val="center"/>
              <w:rPr>
                <w:rFonts w:ascii="Palatino Linotype" w:hAnsi="Palatino Linotype" w:cs="Times New Roman"/>
                <w:snapToGrid w:val="0"/>
                <w:color w:val="000000" w:themeColor="text1"/>
                <w:kern w:val="0"/>
                <w:sz w:val="20"/>
                <w:szCs w:val="22"/>
                <w:lang w:bidi="en-US"/>
                <w14:textFill>
                  <w14:solidFill>
                    <w14:schemeClr w14:val="tx1"/>
                  </w14:solidFill>
                </w14:textFill>
              </w:rPr>
            </w:pPr>
          </w:p>
        </w:tc>
        <w:tc>
          <w:tcPr>
            <w:tcW w:w="411" w:type="dxa"/>
            <w:tcBorders>
              <w:top w:val="nil"/>
              <w:left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hint="eastAsia"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相</w:t>
            </w:r>
          </w:p>
        </w:tc>
        <w:tc>
          <w:tcPr>
            <w:tcW w:w="429" w:type="dxa"/>
            <w:tcBorders>
              <w:top w:val="nil"/>
              <w:left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left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left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100</w:t>
            </w:r>
          </w:p>
        </w:tc>
        <w:tc>
          <w:tcPr>
            <w:tcW w:w="0" w:type="auto"/>
            <w:tcBorders>
              <w:top w:val="nil"/>
              <w:left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left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left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left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vMerge w:val="continue"/>
            <w:shd w:val="clear" w:color="auto" w:fill="auto"/>
            <w:vAlign w:val="center"/>
          </w:tcPr>
          <w:p>
            <w:pPr>
              <w:autoSpaceDE w:val="0"/>
              <w:autoSpaceDN w:val="0"/>
              <w:adjustRightInd w:val="0"/>
              <w:snapToGrid w:val="0"/>
              <w:spacing w:line="240" w:lineRule="auto"/>
              <w:contextualSpacing/>
              <w:jc w:val="center"/>
              <w:rPr>
                <w:rFonts w:ascii="Palatino Linotype" w:hAnsi="Palatino Linotype" w:cs="Times New Roman"/>
                <w:snapToGrid w:val="0"/>
                <w:color w:val="000000" w:themeColor="text1"/>
                <w:kern w:val="0"/>
                <w:sz w:val="20"/>
                <w:szCs w:val="22"/>
                <w:lang w:bidi="en-US"/>
                <w14:textFill>
                  <w14:solidFill>
                    <w14:schemeClr w14:val="tx1"/>
                  </w14:solidFill>
                </w14:textFill>
              </w:rPr>
            </w:pPr>
          </w:p>
        </w:tc>
        <w:tc>
          <w:tcPr>
            <w:tcW w:w="411" w:type="dxa"/>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hint="eastAsia"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俥</w:t>
            </w:r>
          </w:p>
        </w:tc>
        <w:tc>
          <w:tcPr>
            <w:tcW w:w="429" w:type="dxa"/>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97</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4</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vMerge w:val="continue"/>
            <w:tcBorders>
              <w:left w:val="nil"/>
              <w:right w:val="nil"/>
              <w:insideV w:val="nil"/>
            </w:tcBorders>
            <w:shd w:val="clear" w:color="auto" w:fill="auto"/>
            <w:vAlign w:val="center"/>
          </w:tcPr>
          <w:p>
            <w:pPr>
              <w:autoSpaceDE w:val="0"/>
              <w:autoSpaceDN w:val="0"/>
              <w:adjustRightInd w:val="0"/>
              <w:snapToGrid w:val="0"/>
              <w:spacing w:line="240" w:lineRule="auto"/>
              <w:contextualSpacing/>
              <w:jc w:val="center"/>
              <w:rPr>
                <w:rFonts w:ascii="Palatino Linotype" w:hAnsi="Palatino Linotype" w:cs="Times New Roman"/>
                <w:snapToGrid w:val="0"/>
                <w:color w:val="000000" w:themeColor="text1"/>
                <w:kern w:val="0"/>
                <w:sz w:val="20"/>
                <w:szCs w:val="22"/>
                <w:lang w:bidi="en-US"/>
                <w14:textFill>
                  <w14:solidFill>
                    <w14:schemeClr w14:val="tx1"/>
                  </w14:solidFill>
                </w14:textFill>
              </w:rPr>
            </w:pPr>
          </w:p>
        </w:tc>
        <w:tc>
          <w:tcPr>
            <w:tcW w:w="411" w:type="dxa"/>
            <w:tcBorders>
              <w:top w:val="nil"/>
              <w:left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hint="eastAsia"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傌</w:t>
            </w:r>
          </w:p>
        </w:tc>
        <w:tc>
          <w:tcPr>
            <w:tcW w:w="429" w:type="dxa"/>
            <w:tcBorders>
              <w:top w:val="nil"/>
              <w:left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left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left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left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left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98</w:t>
            </w:r>
          </w:p>
        </w:tc>
        <w:tc>
          <w:tcPr>
            <w:tcW w:w="0" w:type="auto"/>
            <w:tcBorders>
              <w:top w:val="nil"/>
              <w:left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left w:val="nil"/>
              <w:bottom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vMerge w:val="continue"/>
            <w:shd w:val="clear" w:color="auto" w:fill="auto"/>
            <w:vAlign w:val="center"/>
          </w:tcPr>
          <w:p>
            <w:pPr>
              <w:autoSpaceDE w:val="0"/>
              <w:autoSpaceDN w:val="0"/>
              <w:adjustRightInd w:val="0"/>
              <w:snapToGrid w:val="0"/>
              <w:spacing w:line="240" w:lineRule="auto"/>
              <w:contextualSpacing/>
              <w:jc w:val="center"/>
              <w:rPr>
                <w:rFonts w:ascii="Palatino Linotype" w:hAnsi="Palatino Linotype" w:cs="Times New Roman"/>
                <w:snapToGrid w:val="0"/>
                <w:color w:val="000000" w:themeColor="text1"/>
                <w:kern w:val="0"/>
                <w:sz w:val="20"/>
                <w:szCs w:val="22"/>
                <w:lang w:bidi="en-US"/>
                <w14:textFill>
                  <w14:solidFill>
                    <w14:schemeClr w14:val="tx1"/>
                  </w14:solidFill>
                </w14:textFill>
              </w:rPr>
            </w:pPr>
          </w:p>
        </w:tc>
        <w:tc>
          <w:tcPr>
            <w:tcW w:w="411" w:type="dxa"/>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hint="eastAsia"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炮</w:t>
            </w:r>
          </w:p>
        </w:tc>
        <w:tc>
          <w:tcPr>
            <w:tcW w:w="429" w:type="dxa"/>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3</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2</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96</w:t>
            </w:r>
          </w:p>
        </w:tc>
        <w:tc>
          <w:tcPr>
            <w:tcW w:w="0" w:type="auto"/>
            <w:tcBorders>
              <w:top w:val="nil"/>
              <w:bottom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vMerge w:val="continue"/>
            <w:tcBorders>
              <w:left w:val="nil"/>
              <w:right w:val="nil"/>
              <w:insideV w:val="nil"/>
            </w:tcBorders>
            <w:shd w:val="clear" w:color="auto" w:fill="auto"/>
            <w:vAlign w:val="center"/>
          </w:tcPr>
          <w:p>
            <w:pPr>
              <w:autoSpaceDE w:val="0"/>
              <w:autoSpaceDN w:val="0"/>
              <w:adjustRightInd w:val="0"/>
              <w:snapToGrid w:val="0"/>
              <w:spacing w:line="240" w:lineRule="auto"/>
              <w:contextualSpacing/>
              <w:jc w:val="center"/>
              <w:rPr>
                <w:rFonts w:ascii="Palatino Linotype" w:hAnsi="Palatino Linotype" w:cs="Times New Roman"/>
                <w:snapToGrid w:val="0"/>
                <w:color w:val="000000" w:themeColor="text1"/>
                <w:kern w:val="0"/>
                <w:sz w:val="20"/>
                <w:szCs w:val="22"/>
                <w:lang w:bidi="en-US"/>
                <w14:textFill>
                  <w14:solidFill>
                    <w14:schemeClr w14:val="tx1"/>
                  </w14:solidFill>
                </w14:textFill>
              </w:rPr>
            </w:pPr>
          </w:p>
        </w:tc>
        <w:tc>
          <w:tcPr>
            <w:tcW w:w="411" w:type="dxa"/>
            <w:tcBorders>
              <w:top w:val="nil"/>
              <w:left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hint="eastAsia"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兵</w:t>
            </w:r>
          </w:p>
        </w:tc>
        <w:tc>
          <w:tcPr>
            <w:tcW w:w="429" w:type="dxa"/>
            <w:tcBorders>
              <w:top w:val="nil"/>
              <w:left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left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left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left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left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left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0</w:t>
            </w:r>
          </w:p>
        </w:tc>
        <w:tc>
          <w:tcPr>
            <w:tcW w:w="0" w:type="auto"/>
            <w:tcBorders>
              <w:top w:val="nil"/>
              <w:left w:val="nil"/>
              <w:right w:val="nil"/>
              <w:insideV w:val="nil"/>
            </w:tcBorders>
            <w:shd w:val="clear" w:color="auto" w:fill="auto"/>
            <w:vAlign w:val="center"/>
          </w:tcPr>
          <w:p>
            <w:pPr>
              <w:pStyle w:val="65"/>
              <w:widowControl/>
              <w:autoSpaceDE w:val="0"/>
              <w:autoSpaceDN w:val="0"/>
              <w:adjustRightInd w:val="0"/>
              <w:snapToGrid w:val="0"/>
              <w:contextualSpacing/>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pPr>
            <w:r>
              <w:rPr>
                <w:rFonts w:ascii="Palatino Linotype" w:hAnsi="Palatino Linotype" w:eastAsia="Times New Roman" w:cs="Times New Roman"/>
                <w:bCs w:val="0"/>
                <w:snapToGrid w:val="0"/>
                <w:color w:val="000000" w:themeColor="text1"/>
                <w:kern w:val="0"/>
                <w:szCs w:val="22"/>
                <w:lang w:eastAsia="de-DE" w:bidi="en-US"/>
                <w14:textFill>
                  <w14:solidFill>
                    <w14:schemeClr w14:val="tx1"/>
                  </w14:solidFill>
                </w14:textFill>
              </w:rPr>
              <w:t>100</w:t>
            </w:r>
          </w:p>
        </w:tc>
      </w:tr>
    </w:tbl>
    <w:p>
      <w:pPr>
        <w:pStyle w:val="20"/>
        <w:spacing w:before="240"/>
        <w:rPr>
          <w:rFonts w:hint="default"/>
          <w:lang w:val="en-US"/>
        </w:rPr>
      </w:pPr>
      <w:r>
        <w:t>When the camera captures the image, the coordinates of</w:t>
      </w:r>
      <w:r>
        <w:rPr>
          <w:color w:val="FF0000"/>
          <w:highlight w:val="yellow"/>
        </w:rPr>
        <w:t xml:space="preserve"> </w:t>
      </w:r>
      <w:r>
        <w:rPr>
          <w:rFonts w:hint="default"/>
          <w:color w:val="FF0000"/>
          <w:highlight w:val="yellow"/>
          <w:lang w:val="en-US"/>
        </w:rPr>
        <w:t xml:space="preserve">the </w:t>
      </w:r>
      <w:r>
        <w:t>chess</w:t>
      </w:r>
      <w:r>
        <w:rPr>
          <w:rFonts w:hint="eastAsia"/>
        </w:rPr>
        <w:t>man</w:t>
      </w:r>
      <w:r>
        <w:t xml:space="preserve"> will be different from the actual </w:t>
      </w:r>
      <w:r>
        <w:rPr>
          <w:rFonts w:hint="eastAsia"/>
        </w:rPr>
        <w:t>on</w:t>
      </w:r>
      <w:r>
        <w:t xml:space="preserve">es due to the height of </w:t>
      </w:r>
      <w:r>
        <w:rPr>
          <w:rFonts w:hint="default"/>
          <w:color w:val="FF0000"/>
          <w:highlight w:val="yellow"/>
          <w:lang w:val="en-US"/>
        </w:rPr>
        <w:t xml:space="preserve">the </w:t>
      </w:r>
      <w:r>
        <w:t>chess</w:t>
      </w:r>
      <w:r>
        <w:rPr>
          <w:rFonts w:hint="eastAsia"/>
        </w:rPr>
        <w:t>man</w:t>
      </w:r>
      <w:r>
        <w:t>. Therefore, the real coordinates of</w:t>
      </w:r>
      <w:r>
        <w:rPr>
          <w:rFonts w:hint="default"/>
          <w:lang w:val="en-US"/>
        </w:rPr>
        <w:t xml:space="preserve"> </w:t>
      </w:r>
      <w:r>
        <w:rPr>
          <w:rFonts w:hint="default"/>
          <w:color w:val="FF0000"/>
          <w:highlight w:val="yellow"/>
          <w:lang w:val="en-US"/>
        </w:rPr>
        <w:t>the</w:t>
      </w:r>
      <w:r>
        <w:rPr>
          <w:color w:val="FF0000"/>
          <w:highlight w:val="yellow"/>
        </w:rPr>
        <w:t xml:space="preserve"> </w:t>
      </w:r>
      <w:r>
        <w:t>chess</w:t>
      </w:r>
      <w:r>
        <w:rPr>
          <w:rFonts w:hint="eastAsia"/>
        </w:rPr>
        <w:t>man</w:t>
      </w:r>
      <w:r>
        <w:t xml:space="preserve"> must be corrected to obtain accurate </w:t>
      </w:r>
      <w:r>
        <w:rPr>
          <w:rFonts w:hint="eastAsia"/>
        </w:rPr>
        <w:t>grab</w:t>
      </w:r>
      <w:r>
        <w:t>, as shown in Figure 14. Point D is the camera position, point C is the actual position of the chess</w:t>
      </w:r>
      <w:r>
        <w:rPr>
          <w:rFonts w:hint="eastAsia"/>
        </w:rPr>
        <w:t>man</w:t>
      </w:r>
      <w:r>
        <w:t>, and point B is the position of the chess</w:t>
      </w:r>
      <w:r>
        <w:rPr>
          <w:rFonts w:hint="eastAsia"/>
        </w:rPr>
        <w:t>man</w:t>
      </w:r>
      <w:r>
        <w:t xml:space="preserve"> </w:t>
      </w:r>
      <w:r>
        <w:rPr>
          <w:rFonts w:hint="eastAsia"/>
        </w:rPr>
        <w:t>estimat</w:t>
      </w:r>
      <w:r>
        <w:t>ed by the camera. The errors before and after the correction of the coordinates of the chess</w:t>
      </w:r>
      <w:r>
        <w:rPr>
          <w:rFonts w:hint="eastAsia"/>
        </w:rPr>
        <w:t>man</w:t>
      </w:r>
      <w:r>
        <w:t xml:space="preserve"> are shown in Figure 15 and Table </w:t>
      </w:r>
      <w:r>
        <w:rPr>
          <w:rFonts w:hint="eastAsia"/>
        </w:rPr>
        <w:t>6</w:t>
      </w:r>
      <w:r>
        <w:t>.</w:t>
      </w:r>
      <w:r>
        <w:rPr>
          <w:rFonts w:hint="eastAsia"/>
        </w:rPr>
        <w:t xml:space="preserve"> </w:t>
      </w:r>
      <w:r>
        <w:t>Since the height h of the chess</w:t>
      </w:r>
      <w:r>
        <w:rPr>
          <w:rFonts w:hint="eastAsia"/>
        </w:rPr>
        <w:t>man</w:t>
      </w:r>
      <w:r>
        <w:t xml:space="preserve"> is known, the actual coordinates of the chess</w:t>
      </w:r>
      <w:r>
        <w:rPr>
          <w:rFonts w:hint="eastAsia"/>
        </w:rPr>
        <w:t>man</w:t>
      </w:r>
      <w:r>
        <w:t xml:space="preserve"> can be obtained through the trigonometric function after finding the camera position O and its height H</w:t>
      </w:r>
      <w:r>
        <w:rPr>
          <w:rFonts w:hint="default"/>
          <w:lang w:val="en-US"/>
        </w:rPr>
        <w:t xml:space="preserve">. </w:t>
      </w:r>
    </w:p>
    <w:p>
      <w:pPr>
        <w:pStyle w:val="20"/>
        <w:spacing w:before="240"/>
        <w:rPr>
          <w:rFonts w:hint="default"/>
          <w:lang w:val="en-US"/>
        </w:rPr>
      </w:pPr>
    </w:p>
    <w:tbl>
      <w:tblPr>
        <w:tblStyle w:val="16"/>
        <w:tblW w:w="0" w:type="auto"/>
        <w:jc w:val="center"/>
        <w:tblLayout w:type="fixed"/>
        <w:tblCellMar>
          <w:top w:w="0" w:type="dxa"/>
          <w:left w:w="108" w:type="dxa"/>
          <w:bottom w:w="0" w:type="dxa"/>
          <w:right w:w="108" w:type="dxa"/>
        </w:tblCellMar>
      </w:tblPr>
      <w:tblGrid>
        <w:gridCol w:w="8220"/>
        <w:gridCol w:w="646"/>
      </w:tblGrid>
      <w:tr>
        <w:tblPrEx>
          <w:tblCellMar>
            <w:top w:w="0" w:type="dxa"/>
            <w:left w:w="108" w:type="dxa"/>
            <w:bottom w:w="0" w:type="dxa"/>
            <w:right w:w="108" w:type="dxa"/>
          </w:tblCellMar>
        </w:tblPrEx>
        <w:trPr>
          <w:trHeight w:val="340" w:hRule="atLeast"/>
          <w:jc w:val="center"/>
        </w:trPr>
        <w:tc>
          <w:tcPr>
            <w:tcW w:w="8220" w:type="dxa"/>
            <w:shd w:val="clear" w:color="auto" w:fill="auto"/>
            <w:vAlign w:val="center"/>
          </w:tcPr>
          <w:p>
            <w:pPr>
              <w:pStyle w:val="20"/>
              <w:spacing w:before="120" w:after="120"/>
              <w:ind w:left="706" w:firstLine="0"/>
              <w:jc w:val="center"/>
              <w:rPr>
                <w:rFonts w:eastAsiaTheme="minorEastAsia"/>
                <w:lang w:eastAsia="zh-TW"/>
              </w:rPr>
            </w:pPr>
            <w:r>
              <w:rPr>
                <w:color w:val="000000" w:themeColor="text1"/>
                <w:position w:val="-20"/>
                <w14:textFill>
                  <w14:solidFill>
                    <w14:schemeClr w14:val="tx1"/>
                  </w14:solidFill>
                </w14:textFill>
              </w:rPr>
              <w:object>
                <v:shape id="_x0000_i1074" o:spt="75" type="#_x0000_t75" style="height:32.1pt;width:100.15pt;" o:ole="t" filled="f" o:preferrelative="t" stroked="f" coordsize="21600,21600">
                  <v:path/>
                  <v:fill on="f" focussize="0,0"/>
                  <v:stroke on="f" joinstyle="miter"/>
                  <v:imagedata r:id="rId118" o:title=""/>
                  <o:lock v:ext="edit" aspectratio="t"/>
                  <w10:wrap type="none"/>
                  <w10:anchorlock/>
                </v:shape>
                <o:OLEObject Type="Embed" ProgID="Equation.3" ShapeID="_x0000_i1074" DrawAspect="Content" ObjectID="_1468075773" r:id="rId117">
                  <o:LockedField>false</o:LockedField>
                </o:OLEObject>
              </w:object>
            </w:r>
          </w:p>
        </w:tc>
        <w:tc>
          <w:tcPr>
            <w:tcW w:w="646" w:type="dxa"/>
            <w:shd w:val="clear" w:color="auto" w:fill="auto"/>
            <w:vAlign w:val="center"/>
          </w:tcPr>
          <w:p>
            <w:pPr>
              <w:pStyle w:val="20"/>
              <w:spacing w:before="120" w:after="120"/>
              <w:ind w:firstLine="0"/>
              <w:jc w:val="right"/>
              <w:rPr>
                <w:rFonts w:eastAsiaTheme="minorEastAsia"/>
                <w:lang w:eastAsia="zh-TW"/>
              </w:rPr>
            </w:pPr>
            <w:r>
              <w:rPr>
                <w:rFonts w:eastAsiaTheme="minorEastAsia"/>
                <w:lang w:eastAsia="zh-TW"/>
              </w:rPr>
              <w:t>(12)</w:t>
            </w:r>
          </w:p>
        </w:tc>
      </w:tr>
    </w:tbl>
    <w:p>
      <w:pPr>
        <w:pStyle w:val="44"/>
        <w:spacing w:before="240"/>
      </w:pPr>
      <w:r>
        <w:object>
          <v:shape id="_x0000_i1075" o:spt="75" type="#_x0000_t75" style="height:141.65pt;width:142.45pt;" o:ole="t" filled="f" o:preferrelative="t" stroked="f" coordsize="21600,21600">
            <v:path/>
            <v:fill on="f" focussize="0,0"/>
            <v:stroke on="f" joinstyle="miter"/>
            <v:imagedata r:id="rId120" o:title=""/>
            <o:lock v:ext="edit" aspectratio="t"/>
            <w10:wrap type="none"/>
            <w10:anchorlock/>
          </v:shape>
          <o:OLEObject Type="Embed" ProgID="Visio.Drawing.11" ShapeID="_x0000_i1075" DrawAspect="Content" ObjectID="_1468075774" r:id="rId119">
            <o:LockedField>false</o:LockedField>
          </o:OLEObject>
        </w:object>
      </w:r>
    </w:p>
    <w:p>
      <w:pPr>
        <w:pStyle w:val="43"/>
        <w:jc w:val="center"/>
        <w:rPr>
          <w:rFonts w:eastAsiaTheme="minorEastAsia"/>
          <w:lang w:eastAsia="zh-TW"/>
        </w:rPr>
      </w:pPr>
      <w:r>
        <w:rPr>
          <w:b/>
        </w:rPr>
        <w:t>Figure 14.</w:t>
      </w:r>
      <w:r>
        <w:rPr>
          <w:rFonts w:hint="eastAsia"/>
          <w:b/>
        </w:rPr>
        <w:t xml:space="preserve"> </w:t>
      </w:r>
      <w:r>
        <w:rPr>
          <w:rFonts w:hint="eastAsia"/>
        </w:rPr>
        <w:t>Geometric representation for real and camera coordinates</w:t>
      </w:r>
      <w:r>
        <w:rPr>
          <w:rFonts w:hint="eastAsia" w:eastAsiaTheme="minorEastAsia"/>
          <w:lang w:eastAsia="zh-TW"/>
        </w:rPr>
        <w:t>.</w:t>
      </w:r>
    </w:p>
    <w:p>
      <w:pPr>
        <w:pStyle w:val="44"/>
        <w:rPr>
          <w:rFonts w:eastAsiaTheme="minorEastAsia"/>
          <w:lang w:eastAsia="zh-TW"/>
        </w:rPr>
      </w:pPr>
      <w:r>
        <w:rPr>
          <w:rFonts w:eastAsiaTheme="minorEastAsia"/>
          <w:lang w:eastAsia="zh-CN" w:bidi="ar-SA"/>
        </w:rPr>
        <w:drawing>
          <wp:inline distT="0" distB="0" distL="0" distR="0">
            <wp:extent cx="3703955" cy="2670175"/>
            <wp:effectExtent l="19050" t="0" r="0" b="0"/>
            <wp:docPr id="471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 name="Picture 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3712179" cy="2675863"/>
                    </a:xfrm>
                    <a:prstGeom prst="rect">
                      <a:avLst/>
                    </a:prstGeom>
                    <a:noFill/>
                    <a:ln>
                      <a:noFill/>
                    </a:ln>
                    <a:effectLst/>
                  </pic:spPr>
                </pic:pic>
              </a:graphicData>
            </a:graphic>
          </wp:inline>
        </w:drawing>
      </w:r>
    </w:p>
    <w:p>
      <w:pPr>
        <w:pStyle w:val="43"/>
        <w:jc w:val="center"/>
        <w:rPr>
          <w:rFonts w:eastAsiaTheme="minorEastAsia"/>
          <w:lang w:eastAsia="zh-TW"/>
        </w:rPr>
      </w:pPr>
      <w:r>
        <w:rPr>
          <w:b/>
        </w:rPr>
        <w:t>Figure 15.</w:t>
      </w:r>
      <w:r>
        <w:rPr>
          <w:rFonts w:hint="eastAsia"/>
          <w:b/>
        </w:rPr>
        <w:t xml:space="preserve"> </w:t>
      </w:r>
      <w:r>
        <w:rPr>
          <w:rFonts w:hint="eastAsia"/>
        </w:rPr>
        <w:t>Locations of chessmen of actual, uncorrected, and corrected</w:t>
      </w:r>
      <w:r>
        <w:rPr>
          <w:rFonts w:hint="eastAsia" w:eastAsiaTheme="minorEastAsia"/>
          <w:lang w:eastAsia="zh-TW"/>
        </w:rPr>
        <w:t>.</w:t>
      </w:r>
    </w:p>
    <w:p>
      <w:pPr>
        <w:pStyle w:val="40"/>
        <w:jc w:val="center"/>
        <w:rPr>
          <w:rFonts w:eastAsiaTheme="minorEastAsia"/>
          <w:lang w:eastAsia="zh-TW"/>
        </w:rPr>
      </w:pPr>
      <w:r>
        <w:rPr>
          <w:b/>
        </w:rPr>
        <w:t>Table 6.</w:t>
      </w:r>
      <w:r>
        <w:rPr>
          <w:rFonts w:hint="eastAsia"/>
          <w:b/>
        </w:rPr>
        <w:t xml:space="preserve"> </w:t>
      </w:r>
      <w:r>
        <w:rPr>
          <w:rFonts w:hint="eastAsia"/>
        </w:rPr>
        <w:t>Coordinates before and after correction and errors between them and real ones</w:t>
      </w:r>
      <w:r>
        <w:rPr>
          <w:rFonts w:hint="eastAsia" w:eastAsiaTheme="minorEastAsia"/>
          <w:lang w:eastAsia="zh-TW"/>
        </w:rPr>
        <w:t>.</w:t>
      </w:r>
    </w:p>
    <w:tbl>
      <w:tblPr>
        <w:tblStyle w:val="17"/>
        <w:tblW w:w="0" w:type="auto"/>
        <w:jc w:val="center"/>
        <w:tblBorders>
          <w:top w:val="single" w:color="auto" w:sz="8" w:space="0"/>
          <w:left w:val="none" w:color="auto" w:sz="0" w:space="0"/>
          <w:bottom w:val="single" w:color="auto" w:sz="8"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698"/>
        <w:gridCol w:w="2895"/>
        <w:gridCol w:w="682"/>
        <w:gridCol w:w="2728"/>
        <w:gridCol w:w="682"/>
      </w:tblGrid>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single" w:color="auto" w:sz="8" w:space="0"/>
              <w:bottom w:val="single" w:color="auto" w:sz="4" w:space="0"/>
            </w:tcBorders>
            <w:shd w:val="clear" w:color="auto" w:fill="auto"/>
            <w:vAlign w:val="center"/>
          </w:tcPr>
          <w:p>
            <w:pPr>
              <w:pStyle w:val="65"/>
              <w:widowControl/>
              <w:autoSpaceDE w:val="0"/>
              <w:autoSpaceDN w:val="0"/>
              <w:adjustRightInd w:val="0"/>
              <w:snapToGrid w:val="0"/>
              <w:rPr>
                <w:rFonts w:ascii="Palatino Linotype" w:hAnsi="Palatino Linotype" w:eastAsia="Times New Roman"/>
                <w:b/>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
                <w:bCs w:val="0"/>
                <w:snapToGrid w:val="0"/>
                <w:color w:val="000000" w:themeColor="text1"/>
                <w:szCs w:val="22"/>
                <w:lang w:eastAsia="de-DE" w:bidi="en-US"/>
                <w14:textFill>
                  <w14:solidFill>
                    <w14:schemeClr w14:val="tx1"/>
                  </w14:solidFill>
                </w14:textFill>
              </w:rPr>
              <w:t>R</w:t>
            </w:r>
            <w:r>
              <w:rPr>
                <w:rFonts w:hint="eastAsia" w:ascii="Palatino Linotype" w:hAnsi="Palatino Linotype" w:eastAsia="Times New Roman"/>
                <w:b/>
                <w:bCs w:val="0"/>
                <w:snapToGrid w:val="0"/>
                <w:color w:val="000000" w:themeColor="text1"/>
                <w:szCs w:val="22"/>
                <w:lang w:eastAsia="de-DE" w:bidi="en-US"/>
                <w14:textFill>
                  <w14:solidFill>
                    <w14:schemeClr w14:val="tx1"/>
                  </w14:solidFill>
                </w14:textFill>
              </w:rPr>
              <w:t>eal Coordinate</w:t>
            </w:r>
          </w:p>
        </w:tc>
        <w:tc>
          <w:tcPr>
            <w:tcW w:w="0" w:type="auto"/>
            <w:tcBorders>
              <w:top w:val="single" w:color="auto" w:sz="8" w:space="0"/>
              <w:bottom w:val="single" w:color="auto" w:sz="4" w:space="0"/>
            </w:tcBorders>
            <w:shd w:val="clear" w:color="auto" w:fill="auto"/>
            <w:vAlign w:val="center"/>
          </w:tcPr>
          <w:p>
            <w:pPr>
              <w:pStyle w:val="65"/>
              <w:widowControl/>
              <w:autoSpaceDE w:val="0"/>
              <w:autoSpaceDN w:val="0"/>
              <w:adjustRightInd w:val="0"/>
              <w:snapToGrid w:val="0"/>
              <w:rPr>
                <w:rFonts w:ascii="Palatino Linotype" w:hAnsi="Palatino Linotype" w:eastAsia="Times New Roman"/>
                <w:b/>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
                <w:bCs w:val="0"/>
                <w:snapToGrid w:val="0"/>
                <w:color w:val="000000" w:themeColor="text1"/>
                <w:szCs w:val="22"/>
                <w:lang w:eastAsia="de-DE" w:bidi="en-US"/>
                <w14:textFill>
                  <w14:solidFill>
                    <w14:schemeClr w14:val="tx1"/>
                  </w14:solidFill>
                </w14:textFill>
              </w:rPr>
              <w:t>C</w:t>
            </w:r>
            <w:r>
              <w:rPr>
                <w:rFonts w:hint="eastAsia" w:ascii="Palatino Linotype" w:hAnsi="Palatino Linotype" w:eastAsia="Times New Roman"/>
                <w:b/>
                <w:bCs w:val="0"/>
                <w:snapToGrid w:val="0"/>
                <w:color w:val="000000" w:themeColor="text1"/>
                <w:szCs w:val="22"/>
                <w:lang w:eastAsia="de-DE" w:bidi="en-US"/>
                <w14:textFill>
                  <w14:solidFill>
                    <w14:schemeClr w14:val="tx1"/>
                  </w14:solidFill>
                </w14:textFill>
              </w:rPr>
              <w:t>oordinate before Correction</w:t>
            </w:r>
          </w:p>
        </w:tc>
        <w:tc>
          <w:tcPr>
            <w:tcW w:w="0" w:type="auto"/>
            <w:tcBorders>
              <w:top w:val="single" w:color="auto" w:sz="8" w:space="0"/>
              <w:bottom w:val="single" w:color="auto" w:sz="4" w:space="0"/>
            </w:tcBorders>
            <w:shd w:val="clear" w:color="auto" w:fill="auto"/>
            <w:vAlign w:val="center"/>
          </w:tcPr>
          <w:p>
            <w:pPr>
              <w:pStyle w:val="65"/>
              <w:widowControl/>
              <w:autoSpaceDE w:val="0"/>
              <w:autoSpaceDN w:val="0"/>
              <w:adjustRightInd w:val="0"/>
              <w:snapToGrid w:val="0"/>
              <w:rPr>
                <w:rFonts w:ascii="Palatino Linotype" w:hAnsi="Palatino Linotype" w:eastAsia="Times New Roman"/>
                <w:b/>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
                <w:bCs w:val="0"/>
                <w:snapToGrid w:val="0"/>
                <w:color w:val="000000" w:themeColor="text1"/>
                <w:szCs w:val="22"/>
                <w:lang w:eastAsia="de-DE" w:bidi="en-US"/>
                <w14:textFill>
                  <w14:solidFill>
                    <w14:schemeClr w14:val="tx1"/>
                  </w14:solidFill>
                </w14:textFill>
              </w:rPr>
              <w:t>Error</w:t>
            </w:r>
          </w:p>
        </w:tc>
        <w:tc>
          <w:tcPr>
            <w:tcW w:w="0" w:type="auto"/>
            <w:tcBorders>
              <w:top w:val="single" w:color="auto" w:sz="8" w:space="0"/>
              <w:bottom w:val="single" w:color="auto" w:sz="4" w:space="0"/>
            </w:tcBorders>
            <w:shd w:val="clear" w:color="auto" w:fill="auto"/>
            <w:vAlign w:val="center"/>
          </w:tcPr>
          <w:p>
            <w:pPr>
              <w:pStyle w:val="65"/>
              <w:widowControl/>
              <w:autoSpaceDE w:val="0"/>
              <w:autoSpaceDN w:val="0"/>
              <w:adjustRightInd w:val="0"/>
              <w:snapToGrid w:val="0"/>
              <w:rPr>
                <w:rFonts w:ascii="Palatino Linotype" w:hAnsi="Palatino Linotype" w:eastAsia="Times New Roman"/>
                <w:b/>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
                <w:bCs w:val="0"/>
                <w:snapToGrid w:val="0"/>
                <w:color w:val="000000" w:themeColor="text1"/>
                <w:szCs w:val="22"/>
                <w:lang w:eastAsia="de-DE" w:bidi="en-US"/>
                <w14:textFill>
                  <w14:solidFill>
                    <w14:schemeClr w14:val="tx1"/>
                  </w14:solidFill>
                </w14:textFill>
              </w:rPr>
              <w:t>C</w:t>
            </w:r>
            <w:r>
              <w:rPr>
                <w:rFonts w:hint="eastAsia" w:ascii="Palatino Linotype" w:hAnsi="Palatino Linotype" w:eastAsia="Times New Roman"/>
                <w:b/>
                <w:bCs w:val="0"/>
                <w:snapToGrid w:val="0"/>
                <w:color w:val="000000" w:themeColor="text1"/>
                <w:szCs w:val="22"/>
                <w:lang w:eastAsia="de-DE" w:bidi="en-US"/>
                <w14:textFill>
                  <w14:solidFill>
                    <w14:schemeClr w14:val="tx1"/>
                  </w14:solidFill>
                </w14:textFill>
              </w:rPr>
              <w:t>oordinate after Correction</w:t>
            </w:r>
          </w:p>
        </w:tc>
        <w:tc>
          <w:tcPr>
            <w:tcW w:w="0" w:type="auto"/>
            <w:tcBorders>
              <w:top w:val="single" w:color="auto" w:sz="8" w:space="0"/>
              <w:bottom w:val="single" w:color="auto" w:sz="4" w:space="0"/>
            </w:tcBorders>
            <w:shd w:val="clear" w:color="auto" w:fill="auto"/>
            <w:vAlign w:val="center"/>
          </w:tcPr>
          <w:p>
            <w:pPr>
              <w:pStyle w:val="65"/>
              <w:widowControl/>
              <w:autoSpaceDE w:val="0"/>
              <w:autoSpaceDN w:val="0"/>
              <w:adjustRightInd w:val="0"/>
              <w:snapToGrid w:val="0"/>
              <w:rPr>
                <w:rFonts w:ascii="Palatino Linotype" w:hAnsi="Palatino Linotype" w:eastAsia="Times New Roman"/>
                <w:b/>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
                <w:bCs w:val="0"/>
                <w:snapToGrid w:val="0"/>
                <w:color w:val="000000" w:themeColor="text1"/>
                <w:szCs w:val="22"/>
                <w:lang w:eastAsia="de-DE" w:bidi="en-US"/>
                <w14:textFill>
                  <w14:solidFill>
                    <w14:schemeClr w14:val="tx1"/>
                  </w14:solidFill>
                </w14:textFill>
              </w:rPr>
              <w:t>Error</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single" w:color="auto" w:sz="4" w:space="0"/>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64,483</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p>
        </w:tc>
        <w:tc>
          <w:tcPr>
            <w:tcW w:w="0" w:type="auto"/>
            <w:tcBorders>
              <w:top w:val="single" w:color="auto" w:sz="4" w:space="0"/>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50,488</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p>
        </w:tc>
        <w:tc>
          <w:tcPr>
            <w:tcW w:w="0" w:type="auto"/>
            <w:tcBorders>
              <w:top w:val="single" w:color="auto" w:sz="4" w:space="0"/>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14.86</w:t>
            </w:r>
          </w:p>
        </w:tc>
        <w:tc>
          <w:tcPr>
            <w:tcW w:w="0" w:type="auto"/>
            <w:tcBorders>
              <w:top w:val="single" w:color="auto" w:sz="4" w:space="0"/>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64</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9</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,486)</w:t>
            </w:r>
          </w:p>
        </w:tc>
        <w:tc>
          <w:tcPr>
            <w:tcW w:w="0" w:type="auto"/>
            <w:tcBorders>
              <w:top w:val="single" w:color="auto" w:sz="4" w:space="0"/>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3.13</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188,578</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175,581</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13.34</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186.2</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,578)</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1.8</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186,379</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174,381</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12.16</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185.2</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,381.3)</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2.4</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4</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314,691</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303,698</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13.0</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4</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311.5</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,692.5)</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2.9</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2</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322,278</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313,274</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9.8</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5</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321.3</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,277.5)</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0.86</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440,780</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436,791</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11.70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441.6</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,783.5)</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3.8</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5</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452,174</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448,170</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5.6</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6</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454.4</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,174.8)</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2.5</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3</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822,171</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826,168</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5</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823.3</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,173.8)</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3.0</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9</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826,786</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831,794</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9.43</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828.2</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,786.4)</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2.2</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4</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952,686</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958,692</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8.4</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9</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952.5</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,686.6)</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0.78</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965</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,290)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969,287</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5</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963.3</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,290.3)</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1.7</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3</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1074</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,387)</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1085,385</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11.18</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1076.8</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,386.2)</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2.91</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1082</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,590)</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1090,593</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8.54</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1081.7</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,589.7)</w:t>
            </w:r>
          </w:p>
        </w:tc>
        <w:tc>
          <w:tcPr>
            <w:tcW w:w="0" w:type="auto"/>
            <w:tcBorders>
              <w:top w:val="nil"/>
              <w:bottom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0.42</w:t>
            </w:r>
          </w:p>
        </w:tc>
      </w:tr>
      <w:tr>
        <w:tblPrEx>
          <w:tblBorders>
            <w:top w:val="single" w:color="auto" w:sz="8" w:space="0"/>
            <w:left w:val="none" w:color="auto" w:sz="0" w:space="0"/>
            <w:bottom w:val="single" w:color="auto" w:sz="8" w:space="0"/>
            <w:right w:val="none" w:color="auto" w:sz="0" w:space="0"/>
            <w:insideH w:val="single" w:color="auto" w:sz="4" w:space="0"/>
            <w:insideV w:val="none" w:color="auto" w:sz="0" w:space="0"/>
          </w:tblBorders>
          <w:tblCellMar>
            <w:top w:w="0" w:type="dxa"/>
            <w:left w:w="108" w:type="dxa"/>
            <w:bottom w:w="0" w:type="dxa"/>
            <w:right w:w="108" w:type="dxa"/>
          </w:tblCellMar>
        </w:tblPrEx>
        <w:trPr>
          <w:cantSplit/>
          <w:jc w:val="center"/>
        </w:trPr>
        <w:tc>
          <w:tcPr>
            <w:tcW w:w="0" w:type="auto"/>
            <w:tcBorders>
              <w:top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1220</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,488)</w:t>
            </w:r>
          </w:p>
        </w:tc>
        <w:tc>
          <w:tcPr>
            <w:tcW w:w="0" w:type="auto"/>
            <w:tcBorders>
              <w:top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1230,493</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p>
        </w:tc>
        <w:tc>
          <w:tcPr>
            <w:tcW w:w="0" w:type="auto"/>
            <w:tcBorders>
              <w:top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11.18</w:t>
            </w:r>
          </w:p>
        </w:tc>
        <w:tc>
          <w:tcPr>
            <w:tcW w:w="0" w:type="auto"/>
            <w:tcBorders>
              <w:top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w:t>
            </w:r>
            <w:r>
              <w:rPr>
                <w:rFonts w:ascii="Palatino Linotype" w:hAnsi="Palatino Linotype" w:eastAsia="Times New Roman"/>
                <w:bCs w:val="0"/>
                <w:snapToGrid w:val="0"/>
                <w:color w:val="000000" w:themeColor="text1"/>
                <w:szCs w:val="22"/>
                <w:lang w:eastAsia="de-DE" w:bidi="en-US"/>
                <w14:textFill>
                  <w14:solidFill>
                    <w14:schemeClr w14:val="tx1"/>
                  </w14:solidFill>
                </w14:textFill>
              </w:rPr>
              <w:t>1218.7</w:t>
            </w:r>
            <w:r>
              <w:rPr>
                <w:rFonts w:hint="eastAsia" w:ascii="Palatino Linotype" w:hAnsi="Palatino Linotype" w:eastAsia="Times New Roman"/>
                <w:bCs w:val="0"/>
                <w:snapToGrid w:val="0"/>
                <w:color w:val="000000" w:themeColor="text1"/>
                <w:szCs w:val="22"/>
                <w:lang w:eastAsia="de-DE" w:bidi="en-US"/>
                <w14:textFill>
                  <w14:solidFill>
                    <w14:schemeClr w14:val="tx1"/>
                  </w14:solidFill>
                </w14:textFill>
              </w:rPr>
              <w:t>,491.9)</w:t>
            </w:r>
          </w:p>
        </w:tc>
        <w:tc>
          <w:tcPr>
            <w:tcW w:w="0" w:type="auto"/>
            <w:tcBorders>
              <w:top w:val="nil"/>
            </w:tcBorders>
            <w:shd w:val="clear" w:color="auto" w:fill="auto"/>
            <w:vAlign w:val="center"/>
          </w:tcPr>
          <w:p>
            <w:pPr>
              <w:pStyle w:val="65"/>
              <w:widowControl/>
              <w:autoSpaceDE w:val="0"/>
              <w:autoSpaceDN w:val="0"/>
              <w:adjustRightInd w:val="0"/>
              <w:snapToGrid w:val="0"/>
              <w:rPr>
                <w:rFonts w:ascii="Palatino Linotype" w:hAnsi="Palatino Linotype" w:eastAsia="Times New Roman"/>
                <w:bCs w:val="0"/>
                <w:snapToGrid w:val="0"/>
                <w:color w:val="000000" w:themeColor="text1"/>
                <w:szCs w:val="22"/>
                <w:lang w:eastAsia="de-DE" w:bidi="en-US"/>
                <w14:textFill>
                  <w14:solidFill>
                    <w14:schemeClr w14:val="tx1"/>
                  </w14:solidFill>
                </w14:textFill>
              </w:rPr>
            </w:pPr>
            <w:r>
              <w:rPr>
                <w:rFonts w:ascii="Palatino Linotype" w:hAnsi="Palatino Linotype" w:eastAsia="Times New Roman"/>
                <w:bCs w:val="0"/>
                <w:snapToGrid w:val="0"/>
                <w:color w:val="000000" w:themeColor="text1"/>
                <w:szCs w:val="22"/>
                <w:lang w:eastAsia="de-DE" w:bidi="en-US"/>
                <w14:textFill>
                  <w14:solidFill>
                    <w14:schemeClr w14:val="tx1"/>
                  </w14:solidFill>
                </w14:textFill>
              </w:rPr>
              <w:t>4.11</w:t>
            </w:r>
          </w:p>
        </w:tc>
      </w:tr>
    </w:tbl>
    <w:p>
      <w:pPr>
        <w:pStyle w:val="20"/>
        <w:spacing w:before="240"/>
        <w:rPr>
          <w:rFonts w:eastAsiaTheme="minorEastAsia"/>
          <w:lang w:eastAsia="zh-TW"/>
        </w:rPr>
      </w:pPr>
      <w:r>
        <w:t xml:space="preserve">Before </w:t>
      </w:r>
      <w:r>
        <w:rPr>
          <w:rFonts w:hint="eastAsia"/>
        </w:rPr>
        <w:t>recognizing</w:t>
      </w:r>
      <w:r>
        <w:t>, the original image must be cut into images of chess</w:t>
      </w:r>
      <w:r>
        <w:rPr>
          <w:rFonts w:hint="eastAsia"/>
        </w:rPr>
        <w:t>men</w:t>
      </w:r>
      <w:r>
        <w:t xml:space="preserve">. After the original image is binarized, </w:t>
      </w:r>
      <w:r>
        <w:rPr>
          <w:rFonts w:hint="eastAsia"/>
        </w:rPr>
        <w:t>c</w:t>
      </w:r>
      <w:r>
        <w:t>onnected-component labeling</w:t>
      </w:r>
      <w:r>
        <w:rPr>
          <w:rFonts w:hint="eastAsia"/>
        </w:rPr>
        <w:t xml:space="preserve"> (CCL)</w:t>
      </w:r>
      <w:r>
        <w:t xml:space="preserve"> [44] is used to find the position of each chess</w:t>
      </w:r>
      <w:r>
        <w:rPr>
          <w:rFonts w:hint="eastAsia"/>
        </w:rPr>
        <w:t>man</w:t>
      </w:r>
      <w:r>
        <w:t xml:space="preserve"> as shown in Figure 16. These chess</w:t>
      </w:r>
      <w:r>
        <w:rPr>
          <w:rFonts w:hint="eastAsia"/>
        </w:rPr>
        <w:t>men</w:t>
      </w:r>
      <w:r>
        <w:t xml:space="preserve"> are cut out and </w:t>
      </w:r>
      <w:r>
        <w:rPr>
          <w:rFonts w:hint="eastAsia"/>
        </w:rPr>
        <w:t>recogniz</w:t>
      </w:r>
      <w:r>
        <w:t>ed using CNN, as shown in Figure 17.</w:t>
      </w:r>
      <w:r>
        <w:rPr>
          <w:rFonts w:hint="eastAsia"/>
        </w:rPr>
        <w:t xml:space="preserve"> </w:t>
      </w:r>
      <w:r>
        <w:t>The connected</w:t>
      </w:r>
      <w:r>
        <w:rPr>
          <w:rFonts w:hint="eastAsia"/>
        </w:rPr>
        <w:t>-</w:t>
      </w:r>
      <w:r>
        <w:t xml:space="preserve">component labeling </w:t>
      </w:r>
      <w:r>
        <w:rPr>
          <w:rFonts w:hint="eastAsia"/>
        </w:rPr>
        <w:t xml:space="preserve">algorithm </w:t>
      </w:r>
      <w:r>
        <w:t xml:space="preserve">scans the input </w:t>
      </w:r>
      <w:r>
        <w:rPr>
          <w:rFonts w:hint="eastAsia"/>
        </w:rPr>
        <w:t xml:space="preserve">binarized </w:t>
      </w:r>
      <w:r>
        <w:t>image</w:t>
      </w:r>
      <w:r>
        <w:rPr>
          <w:color w:val="FF0000"/>
          <w:highlight w:val="yellow"/>
        </w:rPr>
        <w:t xml:space="preserve"> and</w:t>
      </w:r>
      <w:r>
        <w:t xml:space="preserve"> calculates its 8-connectivity </w:t>
      </w:r>
      <w:r>
        <w:rPr>
          <w:rFonts w:hint="eastAsia"/>
        </w:rPr>
        <w:t xml:space="preserve">pixels </w:t>
      </w:r>
      <w:r>
        <w:t>when it encounters a value of 1. The labeling rules are</w:t>
      </w:r>
      <w:r>
        <w:rPr>
          <w:rFonts w:hint="eastAsia"/>
        </w:rPr>
        <w:t xml:space="preserve"> </w:t>
      </w:r>
      <w:r>
        <w:t>[44]:</w:t>
      </w:r>
    </w:p>
    <w:p>
      <w:pPr>
        <w:adjustRightInd w:val="0"/>
        <w:snapToGrid w:val="0"/>
        <w:spacing w:before="120" w:line="260" w:lineRule="atLeast"/>
        <w:ind w:left="425" w:hanging="425"/>
        <w:rPr>
          <w:rFonts w:ascii="Palatino Linotype" w:hAnsi="Palatino Linotype"/>
          <w:snapToGrid w:val="0"/>
          <w:color w:val="000000" w:themeColor="text1"/>
          <w:sz w:val="20"/>
          <w:szCs w:val="22"/>
          <w:lang w:bidi="en-US"/>
          <w14:textFill>
            <w14:solidFill>
              <w14:schemeClr w14:val="tx1"/>
            </w14:solidFill>
          </w14:textFill>
        </w:rPr>
      </w:pPr>
      <w:r>
        <w:rPr>
          <w:rFonts w:hint="eastAsia" w:ascii="Palatino Linotype" w:hAnsi="Palatino Linotype"/>
          <w:snapToGrid w:val="0"/>
          <w:color w:val="000000" w:themeColor="text1"/>
          <w:sz w:val="20"/>
          <w:szCs w:val="22"/>
          <w:lang w:bidi="en-US"/>
          <w14:textFill>
            <w14:solidFill>
              <w14:schemeClr w14:val="tx1"/>
            </w14:solidFill>
          </w14:textFill>
        </w:rPr>
        <w:t xml:space="preserve">(a) </w:t>
      </w:r>
      <w:r>
        <w:rPr>
          <w:rFonts w:ascii="Palatino Linotype" w:hAnsi="Palatino Linotype"/>
          <w:snapToGrid w:val="0"/>
          <w:color w:val="000000" w:themeColor="text1"/>
          <w:sz w:val="20"/>
          <w:szCs w:val="22"/>
          <w:lang w:bidi="en-US"/>
          <w14:textFill>
            <w14:solidFill>
              <w14:schemeClr w14:val="tx1"/>
            </w14:solidFill>
          </w14:textFill>
        </w:rPr>
        <w:t>If the values in all four directions are 0, then a new label is created at that position;</w:t>
      </w:r>
    </w:p>
    <w:p>
      <w:pPr>
        <w:adjustRightInd w:val="0"/>
        <w:snapToGrid w:val="0"/>
        <w:spacing w:line="260" w:lineRule="atLeast"/>
        <w:ind w:left="425" w:hanging="425"/>
        <w:rPr>
          <w:rFonts w:ascii="Palatino Linotype" w:hAnsi="Palatino Linotype"/>
          <w:snapToGrid w:val="0"/>
          <w:color w:val="000000" w:themeColor="text1"/>
          <w:sz w:val="20"/>
          <w:szCs w:val="22"/>
          <w:lang w:bidi="en-US"/>
          <w14:textFill>
            <w14:solidFill>
              <w14:schemeClr w14:val="tx1"/>
            </w14:solidFill>
          </w14:textFill>
        </w:rPr>
      </w:pPr>
      <w:r>
        <w:rPr>
          <w:rFonts w:hint="eastAsia" w:ascii="Palatino Linotype" w:hAnsi="Palatino Linotype"/>
          <w:snapToGrid w:val="0"/>
          <w:color w:val="000000" w:themeColor="text1"/>
          <w:sz w:val="20"/>
          <w:szCs w:val="22"/>
          <w:lang w:bidi="en-US"/>
          <w14:textFill>
            <w14:solidFill>
              <w14:schemeClr w14:val="tx1"/>
            </w14:solidFill>
          </w14:textFill>
        </w:rPr>
        <w:t xml:space="preserve">(b) </w:t>
      </w:r>
      <w:r>
        <w:rPr>
          <w:rFonts w:ascii="Palatino Linotype" w:hAnsi="Palatino Linotype"/>
          <w:snapToGrid w:val="0"/>
          <w:color w:val="000000" w:themeColor="text1"/>
          <w:sz w:val="20"/>
          <w:szCs w:val="22"/>
          <w:lang w:bidi="en-US"/>
          <w14:textFill>
            <w14:solidFill>
              <w14:schemeClr w14:val="tx1"/>
            </w14:solidFill>
          </w14:textFill>
        </w:rPr>
        <w:t>If the labels in the four directions are the same, then the position label is the label of its field;</w:t>
      </w:r>
    </w:p>
    <w:p>
      <w:pPr>
        <w:pStyle w:val="20"/>
        <w:spacing w:after="120"/>
        <w:ind w:left="425" w:hanging="425"/>
        <w:rPr>
          <w:rFonts w:eastAsiaTheme="minorEastAsia"/>
          <w:color w:val="FF0000"/>
          <w:highlight w:val="none"/>
          <w:lang w:eastAsia="zh-TW"/>
        </w:rPr>
      </w:pPr>
      <w:r>
        <w:rPr>
          <w:rFonts w:hint="eastAsia"/>
          <w:color w:val="000000" w:themeColor="text1"/>
          <w14:textFill>
            <w14:solidFill>
              <w14:schemeClr w14:val="tx1"/>
            </w14:solidFill>
          </w14:textFill>
        </w:rPr>
        <w:t xml:space="preserve">(c) </w:t>
      </w:r>
      <w:r>
        <w:rPr>
          <w:color w:val="000000" w:themeColor="text1"/>
          <w14:textFill>
            <w14:solidFill>
              <w14:schemeClr w14:val="tx1"/>
            </w14:solidFill>
          </w14:textFill>
        </w:rPr>
        <w:t>If the labels in the four directions have two different labels, choose one of them</w:t>
      </w:r>
      <w:r>
        <w:rPr>
          <w:rFonts w:hint="default"/>
          <w:color w:val="FF0000"/>
          <w:highlight w:val="yellow"/>
          <w:lang w:val="en-US"/>
        </w:rPr>
        <w:t xml:space="preserve">, </w:t>
      </w:r>
      <w:r>
        <w:rPr>
          <w:color w:val="FF0000"/>
          <w:highlight w:val="none"/>
        </w:rPr>
        <w:t>and record the two different labels</w:t>
      </w:r>
      <w:r>
        <w:rPr>
          <w:rFonts w:hint="eastAsia"/>
          <w:color w:val="FF0000"/>
          <w:highlight w:val="none"/>
        </w:rPr>
        <w:t>.</w:t>
      </w:r>
    </w:p>
    <w:tbl>
      <w:tblPr>
        <w:tblStyle w:val="17"/>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49"/>
        <w:gridCol w:w="42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cantSplit/>
          <w:trHeight w:val="3483" w:hRule="atLeast"/>
          <w:jc w:val="center"/>
        </w:trPr>
        <w:tc>
          <w:tcPr>
            <w:tcW w:w="0" w:type="auto"/>
            <w:vAlign w:val="center"/>
          </w:tcPr>
          <w:p>
            <w:pPr>
              <w:pStyle w:val="44"/>
              <w:rPr>
                <w:lang w:eastAsia="zh-CN" w:bidi="ar-SA"/>
              </w:rPr>
            </w:pPr>
            <w:r>
              <w:rPr>
                <w:lang w:eastAsia="zh-CN" w:bidi="ar-SA"/>
              </w:rPr>
              <w:drawing>
                <wp:inline distT="0" distB="0" distL="0" distR="0">
                  <wp:extent cx="2560955" cy="2026285"/>
                  <wp:effectExtent l="0" t="0" r="0" b="0"/>
                  <wp:docPr id="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1"/>
                          <pic:cNvPicPr>
                            <a:picLocks noChangeAspect="1"/>
                          </pic:cNvPicPr>
                        </pic:nvPicPr>
                        <pic:blipFill>
                          <a:blip r:embed="rId122" cstate="print"/>
                          <a:stretch>
                            <a:fillRect/>
                          </a:stretch>
                        </pic:blipFill>
                        <pic:spPr>
                          <a:xfrm>
                            <a:off x="0" y="0"/>
                            <a:ext cx="2571505" cy="2034582"/>
                          </a:xfrm>
                          <a:prstGeom prst="rect">
                            <a:avLst/>
                          </a:prstGeom>
                        </pic:spPr>
                      </pic:pic>
                    </a:graphicData>
                  </a:graphic>
                </wp:inline>
              </w:drawing>
            </w:r>
          </w:p>
          <w:p>
            <w:pPr>
              <w:pStyle w:val="44"/>
              <w:rPr>
                <w:rFonts w:hint="default"/>
                <w:lang w:val="en-US" w:eastAsia="zh-CN" w:bidi="ar-SA"/>
              </w:rPr>
            </w:pPr>
            <w:r>
              <w:rPr>
                <w:rFonts w:hint="default"/>
                <w:color w:val="FF0000"/>
                <w:sz w:val="18"/>
                <w:szCs w:val="18"/>
                <w:lang w:val="en-US" w:eastAsia="zh-CN" w:bidi="ar-SA"/>
              </w:rPr>
              <w:t>Figure 16.a Original Captured Image</w:t>
            </w:r>
          </w:p>
        </w:tc>
        <w:tc>
          <w:tcPr>
            <w:tcW w:w="0" w:type="auto"/>
            <w:vAlign w:val="center"/>
          </w:tcPr>
          <w:p>
            <w:pPr>
              <w:pStyle w:val="44"/>
              <w:rPr>
                <w:lang w:eastAsia="zh-CN" w:bidi="ar-SA"/>
              </w:rPr>
            </w:pPr>
            <w:r>
              <w:rPr>
                <w:lang w:eastAsia="zh-CN" w:bidi="ar-SA"/>
              </w:rPr>
              <w:drawing>
                <wp:inline distT="0" distB="0" distL="0" distR="0">
                  <wp:extent cx="2567305" cy="2031365"/>
                  <wp:effectExtent l="0" t="0" r="0" b="0"/>
                  <wp:docPr id="7"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24"/>
                          <pic:cNvPicPr>
                            <a:picLocks noChangeAspect="1"/>
                          </pic:cNvPicPr>
                        </pic:nvPicPr>
                        <pic:blipFill>
                          <a:blip r:embed="rId123" cstate="print"/>
                          <a:stretch>
                            <a:fillRect/>
                          </a:stretch>
                        </pic:blipFill>
                        <pic:spPr>
                          <a:xfrm>
                            <a:off x="0" y="0"/>
                            <a:ext cx="2576902" cy="2038855"/>
                          </a:xfrm>
                          <a:prstGeom prst="rect">
                            <a:avLst/>
                          </a:prstGeom>
                        </pic:spPr>
                      </pic:pic>
                    </a:graphicData>
                  </a:graphic>
                </wp:inline>
              </w:drawing>
            </w:r>
          </w:p>
          <w:p>
            <w:pPr>
              <w:pStyle w:val="44"/>
              <w:rPr>
                <w:rFonts w:hint="default"/>
                <w:lang w:val="en-US" w:eastAsia="zh-CN" w:bidi="ar-SA"/>
              </w:rPr>
            </w:pPr>
            <w:r>
              <w:rPr>
                <w:rFonts w:hint="default"/>
                <w:color w:val="FF0000"/>
                <w:sz w:val="18"/>
                <w:szCs w:val="18"/>
                <w:lang w:val="en-US" w:eastAsia="zh-CN" w:bidi="ar-SA"/>
              </w:rPr>
              <w:t>Figure 16.b Binarized Image</w:t>
            </w:r>
          </w:p>
        </w:tc>
      </w:tr>
    </w:tbl>
    <w:p>
      <w:pPr>
        <w:pStyle w:val="43"/>
        <w:jc w:val="center"/>
        <w:rPr>
          <w:rFonts w:eastAsiaTheme="minorEastAsia"/>
          <w:snapToGrid w:val="0"/>
        </w:rPr>
      </w:pPr>
      <w:r>
        <w:rPr>
          <w:b/>
          <w:highlight w:val="yellow"/>
        </w:rPr>
        <w:t xml:space="preserve">Figure </w:t>
      </w:r>
      <w:commentRangeStart w:id="4"/>
      <w:r>
        <w:rPr>
          <w:b/>
          <w:highlight w:val="yellow"/>
        </w:rPr>
        <w:t>16</w:t>
      </w:r>
      <w:commentRangeEnd w:id="4"/>
      <w:r>
        <w:rPr>
          <w:rStyle w:val="11"/>
          <w:rFonts w:ascii="Times New Roman" w:hAnsi="Times New Roman"/>
          <w:lang w:bidi="ar-SA"/>
        </w:rPr>
        <w:commentReference w:id="4"/>
      </w:r>
      <w:r>
        <w:rPr>
          <w:b/>
          <w:highlight w:val="yellow"/>
        </w:rPr>
        <w:t>.</w:t>
      </w:r>
      <w:r>
        <w:rPr>
          <w:rFonts w:hint="eastAsia"/>
          <w:b/>
          <w:snapToGrid w:val="0"/>
        </w:rPr>
        <w:t xml:space="preserve"> </w:t>
      </w:r>
      <w:r>
        <w:rPr>
          <w:rFonts w:hint="eastAsia"/>
          <w:snapToGrid w:val="0"/>
        </w:rPr>
        <w:t>Original image and its binarized one</w:t>
      </w:r>
      <w:r>
        <w:rPr>
          <w:rFonts w:hint="eastAsia" w:eastAsiaTheme="minorEastAsia"/>
          <w:snapToGrid w:val="0"/>
        </w:rPr>
        <w:t>.</w:t>
      </w:r>
    </w:p>
    <w:tbl>
      <w:tblPr>
        <w:tblStyle w:val="17"/>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29"/>
        <w:gridCol w:w="3038"/>
        <w:gridCol w:w="29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0" w:type="auto"/>
            <w:vAlign w:val="center"/>
          </w:tcPr>
          <w:p>
            <w:pPr>
              <w:pStyle w:val="2"/>
              <w:spacing w:beforeLines="0" w:line="240" w:lineRule="auto"/>
              <w:contextualSpacing/>
              <w:outlineLvl w:val="0"/>
              <w:rPr>
                <w:lang w:eastAsia="zh-CN"/>
              </w:rPr>
            </w:pPr>
            <w:r>
              <w:rPr>
                <w:lang w:eastAsia="zh-CN"/>
              </w:rPr>
              <w:drawing>
                <wp:inline distT="0" distB="0" distL="0" distR="0">
                  <wp:extent cx="1752600" cy="1732915"/>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1756384" cy="1736722"/>
                          </a:xfrm>
                          <a:prstGeom prst="rect">
                            <a:avLst/>
                          </a:prstGeom>
                          <a:noFill/>
                          <a:ln>
                            <a:noFill/>
                          </a:ln>
                          <a:effectLst/>
                        </pic:spPr>
                      </pic:pic>
                    </a:graphicData>
                  </a:graphic>
                </wp:inline>
              </w:drawing>
            </w:r>
          </w:p>
          <w:p>
            <w:pPr>
              <w:pStyle w:val="3"/>
              <w:jc w:val="center"/>
              <w:rPr>
                <w:rFonts w:hint="default"/>
                <w:lang w:val="en-US" w:eastAsia="de-DE"/>
              </w:rPr>
            </w:pPr>
            <w:r>
              <w:rPr>
                <w:rFonts w:hint="default" w:ascii="Palatino Linotype" w:hAnsi="Palatino Linotype" w:cs="Palatino Linotype"/>
                <w:b w:val="0"/>
                <w:color w:val="FF0000"/>
                <w:sz w:val="18"/>
                <w:szCs w:val="18"/>
                <w:lang w:val="en-US" w:eastAsia="zh-CN"/>
              </w:rPr>
              <w:t>Figure 17.a Cut-out image of a red colored chessmen</w:t>
            </w:r>
          </w:p>
        </w:tc>
        <w:tc>
          <w:tcPr>
            <w:tcW w:w="0" w:type="auto"/>
            <w:vAlign w:val="center"/>
          </w:tcPr>
          <w:p>
            <w:pPr>
              <w:pStyle w:val="2"/>
              <w:spacing w:beforeLines="0" w:line="240" w:lineRule="auto"/>
              <w:contextualSpacing/>
              <w:outlineLvl w:val="0"/>
              <w:rPr>
                <w:lang w:eastAsia="zh-CN"/>
              </w:rPr>
            </w:pPr>
            <w:r>
              <w:rPr>
                <w:lang w:eastAsia="zh-CN"/>
              </w:rPr>
              <w:drawing>
                <wp:inline distT="0" distB="0" distL="0" distR="0">
                  <wp:extent cx="1755140" cy="1729105"/>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767917" cy="1741529"/>
                          </a:xfrm>
                          <a:prstGeom prst="rect">
                            <a:avLst/>
                          </a:prstGeom>
                          <a:noFill/>
                          <a:ln>
                            <a:noFill/>
                          </a:ln>
                          <a:effectLst/>
                        </pic:spPr>
                      </pic:pic>
                    </a:graphicData>
                  </a:graphic>
                </wp:inline>
              </w:drawing>
            </w:r>
          </w:p>
          <w:p>
            <w:pPr>
              <w:pStyle w:val="3"/>
              <w:jc w:val="center"/>
              <w:rPr>
                <w:lang w:eastAsia="de-DE"/>
              </w:rPr>
            </w:pPr>
            <w:r>
              <w:rPr>
                <w:rFonts w:hint="default" w:ascii="Palatino Linotype" w:hAnsi="Palatino Linotype" w:cs="Palatino Linotype"/>
                <w:b w:val="0"/>
                <w:color w:val="FF0000"/>
                <w:sz w:val="18"/>
                <w:szCs w:val="18"/>
                <w:lang w:val="en-US" w:eastAsia="zh-CN"/>
              </w:rPr>
              <w:t>Figure 17.b Cut-out image of a black colored chessmen</w:t>
            </w:r>
          </w:p>
        </w:tc>
        <w:tc>
          <w:tcPr>
            <w:tcW w:w="2993" w:type="dxa"/>
            <w:vAlign w:val="center"/>
          </w:tcPr>
          <w:p>
            <w:pPr>
              <w:pStyle w:val="2"/>
              <w:spacing w:beforeLines="0" w:line="240" w:lineRule="auto"/>
              <w:contextualSpacing/>
              <w:outlineLvl w:val="0"/>
              <w:rPr>
                <w:lang w:eastAsia="zh-CN"/>
              </w:rPr>
            </w:pPr>
            <w:r>
              <w:rPr>
                <w:lang w:eastAsia="zh-CN"/>
              </w:rPr>
              <w:drawing>
                <wp:inline distT="0" distB="0" distL="0" distR="0">
                  <wp:extent cx="1763395" cy="1732280"/>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1769529" cy="1738590"/>
                          </a:xfrm>
                          <a:prstGeom prst="rect">
                            <a:avLst/>
                          </a:prstGeom>
                          <a:noFill/>
                          <a:ln>
                            <a:noFill/>
                          </a:ln>
                          <a:effectLst/>
                        </pic:spPr>
                      </pic:pic>
                    </a:graphicData>
                  </a:graphic>
                </wp:inline>
              </w:drawing>
            </w:r>
          </w:p>
          <w:p>
            <w:pPr>
              <w:pStyle w:val="3"/>
              <w:jc w:val="center"/>
              <w:rPr>
                <w:lang w:eastAsia="de-DE"/>
              </w:rPr>
            </w:pPr>
            <w:r>
              <w:rPr>
                <w:rFonts w:hint="default" w:ascii="Palatino Linotype" w:hAnsi="Palatino Linotype" w:cs="Palatino Linotype"/>
                <w:b w:val="0"/>
                <w:color w:val="FF0000"/>
                <w:sz w:val="18"/>
                <w:szCs w:val="18"/>
                <w:lang w:val="en-US" w:eastAsia="zh-CN"/>
              </w:rPr>
              <w:t xml:space="preserve">Figure 17.c Cut-out image of a </w:t>
            </w:r>
            <w:r>
              <w:rPr>
                <w:rFonts w:hint="default" w:ascii="Palatino Linotype" w:hAnsi="Palatino Linotype" w:cs="Palatino Linotype"/>
                <w:color w:val="FF0000"/>
                <w:sz w:val="18"/>
                <w:szCs w:val="18"/>
              </w:rPr>
              <w:t>back-side chessmen</w:t>
            </w:r>
          </w:p>
        </w:tc>
      </w:tr>
    </w:tbl>
    <w:p>
      <w:pPr>
        <w:pStyle w:val="43"/>
        <w:jc w:val="center"/>
      </w:pPr>
      <w:r>
        <w:rPr>
          <w:b/>
          <w:snapToGrid w:val="0"/>
          <w:highlight w:val="yellow"/>
        </w:rPr>
        <w:t xml:space="preserve">Figure </w:t>
      </w:r>
      <w:commentRangeStart w:id="5"/>
      <w:r>
        <w:rPr>
          <w:b/>
          <w:snapToGrid w:val="0"/>
          <w:highlight w:val="yellow"/>
        </w:rPr>
        <w:t>17</w:t>
      </w:r>
      <w:commentRangeEnd w:id="5"/>
      <w:r>
        <w:rPr>
          <w:rStyle w:val="11"/>
          <w:rFonts w:ascii="Times New Roman" w:hAnsi="Times New Roman"/>
          <w:lang w:bidi="ar-SA"/>
        </w:rPr>
        <w:commentReference w:id="5"/>
      </w:r>
      <w:r>
        <w:rPr>
          <w:b/>
          <w:snapToGrid w:val="0"/>
          <w:highlight w:val="yellow"/>
        </w:rPr>
        <w:t>.</w:t>
      </w:r>
      <w:r>
        <w:rPr>
          <w:rFonts w:hint="eastAsia"/>
          <w:b/>
          <w:snapToGrid w:val="0"/>
        </w:rPr>
        <w:t xml:space="preserve"> </w:t>
      </w:r>
      <w:r>
        <w:rPr>
          <w:rFonts w:hint="eastAsia"/>
          <w:snapToGrid w:val="0"/>
        </w:rPr>
        <w:t>Cut-out images of each chessman</w:t>
      </w:r>
      <w:r>
        <w:rPr>
          <w:rFonts w:hint="eastAsia" w:eastAsiaTheme="minorEastAsia"/>
          <w:snapToGrid w:val="0"/>
        </w:rPr>
        <w:t>.</w:t>
      </w:r>
    </w:p>
    <w:p>
      <w:pPr>
        <w:pStyle w:val="20"/>
        <w:spacing w:after="240"/>
        <w:rPr>
          <w:rFonts w:eastAsiaTheme="minorEastAsia"/>
          <w:lang w:eastAsia="zh-TW"/>
        </w:rPr>
      </w:pPr>
      <w:r>
        <w:t xml:space="preserve">After </w:t>
      </w:r>
      <w:r>
        <w:rPr>
          <w:rFonts w:hint="default"/>
          <w:color w:val="FF0000"/>
          <w:highlight w:val="yellow"/>
          <w:lang w:val="en-US"/>
        </w:rPr>
        <w:t>doing the</w:t>
      </w:r>
      <w:r>
        <w:rPr>
          <w:rFonts w:hint="default"/>
          <w:lang w:val="en-US"/>
        </w:rPr>
        <w:t xml:space="preserve"> </w:t>
      </w:r>
      <w:r>
        <w:t xml:space="preserve">image segmentation and CNN recognition, the </w:t>
      </w:r>
      <w:r>
        <w:rPr>
          <w:rFonts w:hint="eastAsia"/>
        </w:rPr>
        <w:t>character</w:t>
      </w:r>
      <w:r>
        <w:t xml:space="preserve"> and coordinates of each chess</w:t>
      </w:r>
      <w:r>
        <w:rPr>
          <w:rFonts w:hint="eastAsia"/>
        </w:rPr>
        <w:t>man</w:t>
      </w:r>
      <w:r>
        <w:t xml:space="preserve"> are know</w:t>
      </w:r>
      <w:r>
        <w:rPr>
          <w:rFonts w:hint="default"/>
          <w:lang w:val="en-US"/>
        </w:rPr>
        <w:t xml:space="preserve">n. </w:t>
      </w:r>
      <w:r>
        <w:rPr>
          <w:rFonts w:hint="default"/>
          <w:color w:val="FF0000"/>
          <w:highlight w:val="yellow"/>
          <w:lang w:val="en-US"/>
        </w:rPr>
        <w:t>T</w:t>
      </w:r>
      <w:r>
        <w:rPr>
          <w:color w:val="FF0000"/>
          <w:highlight w:val="yellow"/>
        </w:rPr>
        <w:t>hen</w:t>
      </w:r>
      <w:r>
        <w:rPr>
          <w:rFonts w:hint="default"/>
          <w:color w:val="FF0000"/>
          <w:highlight w:val="yellow"/>
          <w:lang w:val="en-US"/>
        </w:rPr>
        <w:t>,</w:t>
      </w:r>
      <w:r>
        <w:t xml:space="preserve"> its coordinates are transferred to the robot arm for grabbing. Since the chess</w:t>
      </w:r>
      <w:r>
        <w:rPr>
          <w:rFonts w:hint="eastAsia"/>
        </w:rPr>
        <w:t>men</w:t>
      </w:r>
      <w:r>
        <w:t xml:space="preserve"> are randomly placed </w:t>
      </w:r>
      <w:r>
        <w:rPr>
          <w:rFonts w:hint="eastAsia"/>
        </w:rPr>
        <w:t>o</w:t>
      </w:r>
      <w:r>
        <w:t xml:space="preserve">n the chessboard, the order of grabbing </w:t>
      </w:r>
      <w:r>
        <w:rPr>
          <w:rFonts w:hint="eastAsia"/>
        </w:rPr>
        <w:t xml:space="preserve">begins from </w:t>
      </w:r>
      <w:r>
        <w:t>the chess</w:t>
      </w:r>
      <w:r>
        <w:rPr>
          <w:rFonts w:hint="eastAsia"/>
        </w:rPr>
        <w:t>men</w:t>
      </w:r>
      <w:r>
        <w:t xml:space="preserve"> placed on both sides of the chessboard until all chess</w:t>
      </w:r>
      <w:r>
        <w:rPr>
          <w:rFonts w:hint="eastAsia"/>
        </w:rPr>
        <w:t>men</w:t>
      </w:r>
      <w:r>
        <w:t xml:space="preserve"> are placed, as shown in Figure 18. If there are </w:t>
      </w:r>
      <w:r>
        <w:rPr>
          <w:rFonts w:hint="eastAsia"/>
        </w:rPr>
        <w:t xml:space="preserve">back-side </w:t>
      </w:r>
      <w:r>
        <w:t>chess</w:t>
      </w:r>
      <w:r>
        <w:rPr>
          <w:rFonts w:hint="eastAsia"/>
        </w:rPr>
        <w:t>men</w:t>
      </w:r>
      <w:r>
        <w:t xml:space="preserve">, </w:t>
      </w:r>
      <w:r>
        <w:rPr>
          <w:color w:val="FF0000"/>
          <w:highlight w:val="yellow"/>
        </w:rPr>
        <w:t xml:space="preserve">the </w:t>
      </w:r>
      <w:r>
        <w:rPr>
          <w:rFonts w:hint="default"/>
          <w:color w:val="FF0000"/>
          <w:highlight w:val="yellow"/>
          <w:lang w:val="en-US"/>
        </w:rPr>
        <w:t>system</w:t>
      </w:r>
      <w:r>
        <w:rPr>
          <w:rFonts w:hint="default"/>
          <w:lang w:val="en-US"/>
        </w:rPr>
        <w:t xml:space="preserve"> </w:t>
      </w:r>
      <w:r>
        <w:t xml:space="preserve">can </w:t>
      </w:r>
      <w:r>
        <w:rPr>
          <w:rFonts w:hint="eastAsia"/>
        </w:rPr>
        <w:t>identify the situation and notify</w:t>
      </w:r>
      <w:r>
        <w:t xml:space="preserve"> the robotic arm to turn over th</w:t>
      </w:r>
      <w:r>
        <w:rPr>
          <w:rFonts w:hint="eastAsia"/>
        </w:rPr>
        <w:t>ose</w:t>
      </w:r>
      <w:r>
        <w:t xml:space="preserve"> first, and then perform image recognition, as shown in Figure 19.</w:t>
      </w:r>
      <w:r>
        <w:rPr>
          <w:rFonts w:hint="eastAsia"/>
        </w:rPr>
        <w:t xml:space="preserve"> Figure </w:t>
      </w:r>
      <w:r>
        <w:t>20</w:t>
      </w:r>
      <w:r>
        <w:rPr>
          <w:rFonts w:hint="eastAsia"/>
        </w:rPr>
        <w:t xml:space="preserve"> depicts the complete process of chess placement, beginning the interface, locating the first chessman at the side of the chessboard, turning over the back-side chessman, finally finishing the placement.</w:t>
      </w:r>
    </w:p>
    <w:tbl>
      <w:tblPr>
        <w:tblStyle w:val="17"/>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786"/>
        <w:gridCol w:w="37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1103" w:type="dxa"/>
            <w:vAlign w:val="center"/>
          </w:tcPr>
          <w:p>
            <w:pPr>
              <w:pStyle w:val="44"/>
              <w:rPr>
                <w:lang w:eastAsia="zh-CN" w:bidi="ar-SA"/>
              </w:rPr>
            </w:pPr>
            <w:r>
              <w:rPr>
                <w:lang w:eastAsia="zh-CN" w:bidi="ar-SA"/>
              </w:rPr>
              <w:drawing>
                <wp:inline distT="0" distB="0" distL="0" distR="0">
                  <wp:extent cx="2245360" cy="1801495"/>
                  <wp:effectExtent l="19050" t="0" r="254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a:picLocks noChangeAspect="1" noChangeArrowheads="1"/>
                          </pic:cNvPicPr>
                        </pic:nvPicPr>
                        <pic:blipFill>
                          <a:blip r:embed="rId127" cstate="print"/>
                          <a:srcRect l="14847" r="14847"/>
                          <a:stretch>
                            <a:fillRect/>
                          </a:stretch>
                        </pic:blipFill>
                        <pic:spPr>
                          <a:xfrm>
                            <a:off x="0" y="0"/>
                            <a:ext cx="2245360" cy="1801495"/>
                          </a:xfrm>
                          <a:prstGeom prst="rect">
                            <a:avLst/>
                          </a:prstGeom>
                          <a:noFill/>
                          <a:ln w="9525">
                            <a:noFill/>
                            <a:miter lim="800000"/>
                            <a:headEnd/>
                            <a:tailEnd/>
                          </a:ln>
                        </pic:spPr>
                      </pic:pic>
                    </a:graphicData>
                  </a:graphic>
                </wp:inline>
              </w:drawing>
            </w:r>
          </w:p>
          <w:p>
            <w:pPr>
              <w:pStyle w:val="44"/>
              <w:rPr>
                <w:rFonts w:hint="default"/>
                <w:lang w:val="en-US" w:eastAsia="zh-CN" w:bidi="ar-SA"/>
              </w:rPr>
            </w:pPr>
            <w:r>
              <w:rPr>
                <w:rFonts w:hint="default"/>
                <w:color w:val="FF0000"/>
                <w:sz w:val="18"/>
                <w:szCs w:val="18"/>
                <w:lang w:val="en-US" w:eastAsia="zh-CN" w:bidi="ar-SA"/>
              </w:rPr>
              <w:t xml:space="preserve">Figure 18.a </w:t>
            </w:r>
            <w:r>
              <w:rPr>
                <w:rFonts w:hint="default"/>
                <w:snapToGrid w:val="0"/>
                <w:color w:val="FF0000"/>
                <w:sz w:val="18"/>
                <w:szCs w:val="18"/>
                <w:lang w:val="en-US"/>
              </w:rPr>
              <w:t>The robotic arm picking a random black chessmen</w:t>
            </w:r>
          </w:p>
        </w:tc>
        <w:tc>
          <w:tcPr>
            <w:tcW w:w="0" w:type="auto"/>
            <w:vAlign w:val="center"/>
          </w:tcPr>
          <w:p>
            <w:pPr>
              <w:pStyle w:val="44"/>
              <w:rPr>
                <w:lang w:eastAsia="zh-CN" w:bidi="ar-SA"/>
              </w:rPr>
            </w:pPr>
            <w:r>
              <w:rPr>
                <w:lang w:eastAsia="zh-CN" w:bidi="ar-SA"/>
              </w:rPr>
              <w:drawing>
                <wp:inline distT="0" distB="0" distL="0" distR="0">
                  <wp:extent cx="2218055" cy="1781175"/>
                  <wp:effectExtent l="19050" t="0" r="0" b="0"/>
                  <wp:docPr id="9"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30"/>
                          <pic:cNvPicPr>
                            <a:picLocks noChangeAspect="1" noChangeArrowheads="1"/>
                          </pic:cNvPicPr>
                        </pic:nvPicPr>
                        <pic:blipFill>
                          <a:blip r:embed="rId128" cstate="print"/>
                          <a:srcRect l="14847" r="14847"/>
                          <a:stretch>
                            <a:fillRect/>
                          </a:stretch>
                        </pic:blipFill>
                        <pic:spPr>
                          <a:xfrm>
                            <a:off x="0" y="0"/>
                            <a:ext cx="2218055" cy="1781175"/>
                          </a:xfrm>
                          <a:prstGeom prst="rect">
                            <a:avLst/>
                          </a:prstGeom>
                          <a:noFill/>
                          <a:ln w="9525">
                            <a:noFill/>
                            <a:miter lim="800000"/>
                            <a:headEnd/>
                            <a:tailEnd/>
                          </a:ln>
                        </pic:spPr>
                      </pic:pic>
                    </a:graphicData>
                  </a:graphic>
                </wp:inline>
              </w:drawing>
            </w:r>
          </w:p>
          <w:p>
            <w:pPr>
              <w:pStyle w:val="44"/>
              <w:rPr>
                <w:rFonts w:hint="default"/>
                <w:snapToGrid w:val="0"/>
                <w:color w:val="FF0000"/>
                <w:sz w:val="18"/>
                <w:szCs w:val="18"/>
                <w:lang w:val="en-US"/>
              </w:rPr>
            </w:pPr>
            <w:r>
              <w:rPr>
                <w:rFonts w:hint="default"/>
                <w:color w:val="FF0000"/>
                <w:sz w:val="18"/>
                <w:szCs w:val="18"/>
                <w:lang w:val="en-US" w:eastAsia="zh-CN" w:bidi="ar-SA"/>
              </w:rPr>
              <w:t xml:space="preserve">Figure 18.b </w:t>
            </w:r>
            <w:r>
              <w:rPr>
                <w:rFonts w:hint="default"/>
                <w:snapToGrid w:val="0"/>
                <w:color w:val="FF0000"/>
                <w:sz w:val="18"/>
                <w:szCs w:val="18"/>
                <w:lang w:val="en-US"/>
              </w:rPr>
              <w:t>The robotic arm placing the</w:t>
            </w:r>
          </w:p>
          <w:p>
            <w:pPr>
              <w:pStyle w:val="44"/>
              <w:rPr>
                <w:rFonts w:hint="default"/>
                <w:lang w:val="en-US" w:eastAsia="zh-CN" w:bidi="ar-SA"/>
              </w:rPr>
            </w:pPr>
            <w:r>
              <w:rPr>
                <w:rFonts w:hint="default"/>
                <w:snapToGrid w:val="0"/>
                <w:color w:val="FF0000"/>
                <w:sz w:val="18"/>
                <w:szCs w:val="18"/>
                <w:lang w:val="en-US"/>
              </w:rPr>
              <w:t xml:space="preserve"> chessmen to its correct location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1103" w:type="dxa"/>
            <w:vAlign w:val="center"/>
          </w:tcPr>
          <w:p>
            <w:pPr>
              <w:pStyle w:val="44"/>
              <w:rPr>
                <w:lang w:eastAsia="zh-CN" w:bidi="ar-SA"/>
              </w:rPr>
            </w:pPr>
            <w:r>
              <w:rPr>
                <w:lang w:eastAsia="zh-CN" w:bidi="ar-SA"/>
              </w:rPr>
              <w:drawing>
                <wp:inline distT="0" distB="0" distL="0" distR="0">
                  <wp:extent cx="2238375" cy="1794510"/>
                  <wp:effectExtent l="19050" t="0" r="9525" b="0"/>
                  <wp:docPr id="1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9"/>
                          <pic:cNvPicPr>
                            <a:picLocks noChangeAspect="1" noChangeArrowheads="1"/>
                          </pic:cNvPicPr>
                        </pic:nvPicPr>
                        <pic:blipFill>
                          <a:blip r:embed="rId129" cstate="print"/>
                          <a:srcRect l="14847" r="14847"/>
                          <a:stretch>
                            <a:fillRect/>
                          </a:stretch>
                        </pic:blipFill>
                        <pic:spPr>
                          <a:xfrm>
                            <a:off x="0" y="0"/>
                            <a:ext cx="2238375" cy="1794510"/>
                          </a:xfrm>
                          <a:prstGeom prst="rect">
                            <a:avLst/>
                          </a:prstGeom>
                          <a:noFill/>
                          <a:ln w="9525">
                            <a:noFill/>
                            <a:miter lim="800000"/>
                            <a:headEnd/>
                            <a:tailEnd/>
                          </a:ln>
                        </pic:spPr>
                      </pic:pic>
                    </a:graphicData>
                  </a:graphic>
                </wp:inline>
              </w:drawing>
            </w:r>
          </w:p>
          <w:p>
            <w:pPr>
              <w:pStyle w:val="44"/>
              <w:rPr>
                <w:lang w:eastAsia="zh-CN" w:bidi="ar-SA"/>
              </w:rPr>
            </w:pPr>
            <w:r>
              <w:rPr>
                <w:rFonts w:hint="default"/>
                <w:color w:val="FF0000"/>
                <w:sz w:val="18"/>
                <w:szCs w:val="18"/>
                <w:lang w:val="en-US" w:eastAsia="zh-CN" w:bidi="ar-SA"/>
              </w:rPr>
              <w:t xml:space="preserve">Figure 18.c </w:t>
            </w:r>
            <w:r>
              <w:rPr>
                <w:rFonts w:hint="default"/>
                <w:snapToGrid w:val="0"/>
                <w:color w:val="FF0000"/>
                <w:sz w:val="18"/>
                <w:szCs w:val="18"/>
                <w:lang w:val="en-US"/>
              </w:rPr>
              <w:t>The robotic arm picking another  random black chessmen</w:t>
            </w:r>
          </w:p>
        </w:tc>
        <w:tc>
          <w:tcPr>
            <w:tcW w:w="0" w:type="auto"/>
            <w:vAlign w:val="center"/>
          </w:tcPr>
          <w:p>
            <w:pPr>
              <w:pStyle w:val="44"/>
              <w:rPr>
                <w:lang w:eastAsia="zh-CN" w:bidi="ar-SA"/>
              </w:rPr>
            </w:pPr>
            <w:r>
              <w:rPr>
                <w:lang w:eastAsia="zh-CN" w:bidi="ar-SA"/>
              </w:rPr>
              <w:drawing>
                <wp:inline distT="0" distB="0" distL="0" distR="0">
                  <wp:extent cx="2238375" cy="1794510"/>
                  <wp:effectExtent l="19050" t="0" r="9525" b="0"/>
                  <wp:docPr id="77"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圖片 32"/>
                          <pic:cNvPicPr>
                            <a:picLocks noChangeAspect="1" noChangeArrowheads="1"/>
                          </pic:cNvPicPr>
                        </pic:nvPicPr>
                        <pic:blipFill>
                          <a:blip r:embed="rId130" cstate="print"/>
                          <a:srcRect l="14847" r="14847"/>
                          <a:stretch>
                            <a:fillRect/>
                          </a:stretch>
                        </pic:blipFill>
                        <pic:spPr>
                          <a:xfrm>
                            <a:off x="0" y="0"/>
                            <a:ext cx="2238375" cy="1794510"/>
                          </a:xfrm>
                          <a:prstGeom prst="rect">
                            <a:avLst/>
                          </a:prstGeom>
                          <a:noFill/>
                          <a:ln w="9525">
                            <a:noFill/>
                            <a:miter lim="800000"/>
                            <a:headEnd/>
                            <a:tailEnd/>
                          </a:ln>
                        </pic:spPr>
                      </pic:pic>
                    </a:graphicData>
                  </a:graphic>
                </wp:inline>
              </w:drawing>
            </w:r>
          </w:p>
          <w:p>
            <w:pPr>
              <w:pStyle w:val="44"/>
              <w:rPr>
                <w:rFonts w:hint="default"/>
                <w:snapToGrid w:val="0"/>
                <w:color w:val="FF0000"/>
                <w:sz w:val="18"/>
                <w:szCs w:val="18"/>
                <w:lang w:val="en-US"/>
              </w:rPr>
            </w:pPr>
            <w:r>
              <w:rPr>
                <w:rFonts w:hint="default"/>
                <w:color w:val="FF0000"/>
                <w:sz w:val="18"/>
                <w:szCs w:val="18"/>
                <w:lang w:val="en-US" w:eastAsia="zh-CN" w:bidi="ar-SA"/>
              </w:rPr>
              <w:t xml:space="preserve">Figure 18.d </w:t>
            </w:r>
            <w:r>
              <w:rPr>
                <w:rFonts w:hint="default"/>
                <w:snapToGrid w:val="0"/>
                <w:color w:val="FF0000"/>
                <w:sz w:val="18"/>
                <w:szCs w:val="18"/>
                <w:lang w:val="en-US"/>
              </w:rPr>
              <w:t>The robotic arm placing the</w:t>
            </w:r>
          </w:p>
          <w:p>
            <w:pPr>
              <w:pStyle w:val="44"/>
              <w:rPr>
                <w:lang w:eastAsia="zh-CN" w:bidi="ar-SA"/>
              </w:rPr>
            </w:pPr>
            <w:r>
              <w:rPr>
                <w:rFonts w:hint="default"/>
                <w:snapToGrid w:val="0"/>
                <w:color w:val="FF0000"/>
                <w:sz w:val="18"/>
                <w:szCs w:val="18"/>
                <w:lang w:val="en-US"/>
              </w:rPr>
              <w:t xml:space="preserve"> chessmen to its correct location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1103" w:type="dxa"/>
            <w:vAlign w:val="center"/>
          </w:tcPr>
          <w:p>
            <w:pPr>
              <w:pStyle w:val="44"/>
              <w:rPr>
                <w:lang w:eastAsia="zh-CN" w:bidi="ar-SA"/>
              </w:rPr>
            </w:pPr>
            <w:r>
              <w:rPr>
                <w:lang w:eastAsia="zh-CN" w:bidi="ar-SA"/>
              </w:rPr>
              <w:drawing>
                <wp:inline distT="0" distB="0" distL="0" distR="0">
                  <wp:extent cx="2218055" cy="1781175"/>
                  <wp:effectExtent l="19050" t="0" r="0" b="0"/>
                  <wp:docPr id="78"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圖片 10"/>
                          <pic:cNvPicPr>
                            <a:picLocks noChangeAspect="1" noChangeArrowheads="1"/>
                          </pic:cNvPicPr>
                        </pic:nvPicPr>
                        <pic:blipFill>
                          <a:blip r:embed="rId131" cstate="print"/>
                          <a:srcRect l="14847" r="14847"/>
                          <a:stretch>
                            <a:fillRect/>
                          </a:stretch>
                        </pic:blipFill>
                        <pic:spPr>
                          <a:xfrm>
                            <a:off x="0" y="0"/>
                            <a:ext cx="2218055" cy="1781175"/>
                          </a:xfrm>
                          <a:prstGeom prst="rect">
                            <a:avLst/>
                          </a:prstGeom>
                          <a:noFill/>
                          <a:ln w="9525">
                            <a:noFill/>
                            <a:miter lim="800000"/>
                            <a:headEnd/>
                            <a:tailEnd/>
                          </a:ln>
                        </pic:spPr>
                      </pic:pic>
                    </a:graphicData>
                  </a:graphic>
                </wp:inline>
              </w:drawing>
            </w:r>
          </w:p>
          <w:p>
            <w:pPr>
              <w:pStyle w:val="44"/>
              <w:rPr>
                <w:lang w:eastAsia="zh-CN" w:bidi="ar-SA"/>
              </w:rPr>
            </w:pPr>
            <w:r>
              <w:rPr>
                <w:rFonts w:hint="default"/>
                <w:color w:val="FF0000"/>
                <w:sz w:val="18"/>
                <w:szCs w:val="18"/>
                <w:lang w:val="en-US" w:eastAsia="zh-CN" w:bidi="ar-SA"/>
              </w:rPr>
              <w:t xml:space="preserve">Figure 18.e </w:t>
            </w:r>
            <w:r>
              <w:rPr>
                <w:rFonts w:hint="default"/>
                <w:snapToGrid w:val="0"/>
                <w:color w:val="FF0000"/>
                <w:sz w:val="18"/>
                <w:szCs w:val="18"/>
                <w:lang w:val="en-US"/>
              </w:rPr>
              <w:t>The robotic arm picking random red chessmen</w:t>
            </w:r>
          </w:p>
        </w:tc>
        <w:tc>
          <w:tcPr>
            <w:tcW w:w="0" w:type="auto"/>
            <w:vAlign w:val="center"/>
          </w:tcPr>
          <w:p>
            <w:pPr>
              <w:pStyle w:val="44"/>
              <w:rPr>
                <w:lang w:eastAsia="zh-CN" w:bidi="ar-SA"/>
              </w:rPr>
            </w:pPr>
            <w:r>
              <w:rPr>
                <w:lang w:eastAsia="zh-CN" w:bidi="ar-SA"/>
              </w:rPr>
              <w:drawing>
                <wp:inline distT="0" distB="0" distL="0" distR="0">
                  <wp:extent cx="2211070" cy="1774190"/>
                  <wp:effectExtent l="19050" t="0" r="0" b="0"/>
                  <wp:docPr id="79"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圖片 11"/>
                          <pic:cNvPicPr>
                            <a:picLocks noChangeAspect="1" noChangeArrowheads="1"/>
                          </pic:cNvPicPr>
                        </pic:nvPicPr>
                        <pic:blipFill>
                          <a:blip r:embed="rId132" cstate="print"/>
                          <a:srcRect l="14847" r="14847"/>
                          <a:stretch>
                            <a:fillRect/>
                          </a:stretch>
                        </pic:blipFill>
                        <pic:spPr>
                          <a:xfrm>
                            <a:off x="0" y="0"/>
                            <a:ext cx="2211070" cy="1774190"/>
                          </a:xfrm>
                          <a:prstGeom prst="rect">
                            <a:avLst/>
                          </a:prstGeom>
                          <a:noFill/>
                          <a:ln w="9525">
                            <a:noFill/>
                            <a:miter lim="800000"/>
                            <a:headEnd/>
                            <a:tailEnd/>
                          </a:ln>
                        </pic:spPr>
                      </pic:pic>
                    </a:graphicData>
                  </a:graphic>
                </wp:inline>
              </w:drawing>
            </w:r>
          </w:p>
          <w:p>
            <w:pPr>
              <w:pStyle w:val="44"/>
              <w:rPr>
                <w:rFonts w:hint="default"/>
                <w:snapToGrid w:val="0"/>
                <w:color w:val="FF0000"/>
                <w:sz w:val="18"/>
                <w:szCs w:val="18"/>
                <w:lang w:val="en-US"/>
              </w:rPr>
            </w:pPr>
            <w:r>
              <w:rPr>
                <w:rFonts w:hint="default"/>
                <w:color w:val="FF0000"/>
                <w:sz w:val="18"/>
                <w:szCs w:val="18"/>
                <w:lang w:val="en-US" w:eastAsia="zh-CN" w:bidi="ar-SA"/>
              </w:rPr>
              <w:t xml:space="preserve">Figure 18.f </w:t>
            </w:r>
            <w:r>
              <w:rPr>
                <w:rFonts w:hint="default"/>
                <w:snapToGrid w:val="0"/>
                <w:color w:val="FF0000"/>
                <w:sz w:val="18"/>
                <w:szCs w:val="18"/>
                <w:lang w:val="en-US"/>
              </w:rPr>
              <w:t>The robotic arm placing the</w:t>
            </w:r>
          </w:p>
          <w:p>
            <w:pPr>
              <w:pStyle w:val="44"/>
              <w:rPr>
                <w:lang w:eastAsia="zh-CN" w:bidi="ar-SA"/>
              </w:rPr>
            </w:pPr>
            <w:r>
              <w:rPr>
                <w:rFonts w:hint="default"/>
                <w:snapToGrid w:val="0"/>
                <w:color w:val="FF0000"/>
                <w:sz w:val="18"/>
                <w:szCs w:val="18"/>
                <w:lang w:val="en-US"/>
              </w:rPr>
              <w:t xml:space="preserve"> chessmen to its correct location</w:t>
            </w:r>
          </w:p>
        </w:tc>
      </w:tr>
    </w:tbl>
    <w:p>
      <w:pPr>
        <w:pStyle w:val="43"/>
        <w:jc w:val="center"/>
        <w:rPr>
          <w:rFonts w:eastAsiaTheme="minorEastAsia"/>
          <w:snapToGrid w:val="0"/>
        </w:rPr>
      </w:pPr>
      <w:r>
        <w:rPr>
          <w:b/>
          <w:snapToGrid w:val="0"/>
          <w:highlight w:val="yellow"/>
        </w:rPr>
        <w:t xml:space="preserve">Figure </w:t>
      </w:r>
      <w:commentRangeStart w:id="6"/>
      <w:r>
        <w:rPr>
          <w:b/>
          <w:snapToGrid w:val="0"/>
          <w:highlight w:val="yellow"/>
        </w:rPr>
        <w:t>18</w:t>
      </w:r>
      <w:commentRangeEnd w:id="6"/>
      <w:r>
        <w:rPr>
          <w:rStyle w:val="11"/>
          <w:rFonts w:ascii="Times New Roman" w:hAnsi="Times New Roman"/>
          <w:lang w:bidi="ar-SA"/>
        </w:rPr>
        <w:commentReference w:id="6"/>
      </w:r>
      <w:r>
        <w:rPr>
          <w:b/>
          <w:snapToGrid w:val="0"/>
          <w:highlight w:val="yellow"/>
        </w:rPr>
        <w:t>.</w:t>
      </w:r>
      <w:r>
        <w:rPr>
          <w:rFonts w:hint="eastAsia"/>
          <w:b/>
          <w:snapToGrid w:val="0"/>
        </w:rPr>
        <w:t xml:space="preserve"> </w:t>
      </w:r>
      <w:r>
        <w:rPr>
          <w:rFonts w:hint="eastAsia"/>
          <w:snapToGrid w:val="0"/>
        </w:rPr>
        <w:t>The process of robotic arm grabbing</w:t>
      </w:r>
      <w:r>
        <w:rPr>
          <w:rFonts w:hint="eastAsia" w:eastAsiaTheme="minorEastAsia"/>
          <w:snapToGrid w:val="0"/>
        </w:rPr>
        <w:t>.</w:t>
      </w:r>
    </w:p>
    <w:tbl>
      <w:tblPr>
        <w:tblStyle w:val="17"/>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71"/>
        <w:gridCol w:w="42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1222" w:type="dxa"/>
            <w:vAlign w:val="center"/>
          </w:tcPr>
          <w:p>
            <w:pPr>
              <w:pStyle w:val="44"/>
              <w:rPr>
                <w:lang w:eastAsia="zh-CN" w:bidi="ar-SA"/>
              </w:rPr>
            </w:pPr>
            <w:r>
              <w:rPr>
                <w:lang w:eastAsia="zh-CN" w:bidi="ar-SA"/>
              </w:rPr>
              <w:drawing>
                <wp:inline distT="0" distB="0" distL="0" distR="0">
                  <wp:extent cx="2258695" cy="2320290"/>
                  <wp:effectExtent l="19050" t="0" r="8255" b="0"/>
                  <wp:docPr id="80" name="圖片 36" descr="P_20190703_12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圖片 36" descr="P_20190703_122531"/>
                          <pic:cNvPicPr>
                            <a:picLocks noChangeAspect="1" noChangeArrowheads="1"/>
                          </pic:cNvPicPr>
                        </pic:nvPicPr>
                        <pic:blipFill>
                          <a:blip r:embed="rId133" cstate="print"/>
                          <a:srcRect l="26762" r="18626"/>
                          <a:stretch>
                            <a:fillRect/>
                          </a:stretch>
                        </pic:blipFill>
                        <pic:spPr>
                          <a:xfrm>
                            <a:off x="0" y="0"/>
                            <a:ext cx="2258695" cy="2320290"/>
                          </a:xfrm>
                          <a:prstGeom prst="rect">
                            <a:avLst/>
                          </a:prstGeom>
                          <a:noFill/>
                          <a:ln w="9525">
                            <a:noFill/>
                            <a:miter lim="800000"/>
                            <a:headEnd/>
                            <a:tailEnd/>
                          </a:ln>
                        </pic:spPr>
                      </pic:pic>
                    </a:graphicData>
                  </a:graphic>
                </wp:inline>
              </w:drawing>
            </w:r>
          </w:p>
          <w:p>
            <w:pPr>
              <w:pStyle w:val="44"/>
              <w:rPr>
                <w:rFonts w:hint="default"/>
                <w:lang w:val="en-US" w:eastAsia="zh-CN" w:bidi="ar-SA"/>
              </w:rPr>
            </w:pPr>
            <w:r>
              <w:rPr>
                <w:rFonts w:hint="default"/>
                <w:color w:val="FF0000"/>
                <w:sz w:val="18"/>
                <w:szCs w:val="18"/>
                <w:lang w:val="en-US" w:eastAsia="zh-CN" w:bidi="ar-SA"/>
              </w:rPr>
              <w:t>Figure 19.a First, turning over a back-side chessmen.</w:t>
            </w:r>
          </w:p>
        </w:tc>
        <w:tc>
          <w:tcPr>
            <w:tcW w:w="0" w:type="auto"/>
            <w:vAlign w:val="center"/>
          </w:tcPr>
          <w:p>
            <w:pPr>
              <w:pStyle w:val="44"/>
              <w:rPr>
                <w:lang w:eastAsia="zh-CN" w:bidi="ar-SA"/>
              </w:rPr>
            </w:pPr>
            <w:r>
              <w:rPr>
                <w:lang w:eastAsia="zh-CN" w:bidi="ar-SA"/>
              </w:rPr>
              <w:drawing>
                <wp:inline distT="0" distB="0" distL="0" distR="0">
                  <wp:extent cx="2238375" cy="2333625"/>
                  <wp:effectExtent l="19050" t="0" r="9525" b="0"/>
                  <wp:docPr id="81" name="圖片 37" descr="P_20190703_12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圖片 37" descr="P_20190703_122611"/>
                          <pic:cNvPicPr>
                            <a:picLocks noChangeAspect="1" noChangeArrowheads="1"/>
                          </pic:cNvPicPr>
                        </pic:nvPicPr>
                        <pic:blipFill>
                          <a:blip r:embed="rId134" cstate="print"/>
                          <a:srcRect l="20796" r="25134"/>
                          <a:stretch>
                            <a:fillRect/>
                          </a:stretch>
                        </pic:blipFill>
                        <pic:spPr>
                          <a:xfrm>
                            <a:off x="0" y="0"/>
                            <a:ext cx="2238375" cy="2333625"/>
                          </a:xfrm>
                          <a:prstGeom prst="rect">
                            <a:avLst/>
                          </a:prstGeom>
                          <a:noFill/>
                          <a:ln w="9525">
                            <a:noFill/>
                            <a:miter lim="800000"/>
                            <a:headEnd/>
                            <a:tailEnd/>
                          </a:ln>
                        </pic:spPr>
                      </pic:pic>
                    </a:graphicData>
                  </a:graphic>
                </wp:inline>
              </w:drawing>
            </w:r>
          </w:p>
          <w:p>
            <w:pPr>
              <w:pStyle w:val="44"/>
              <w:rPr>
                <w:lang w:eastAsia="zh-CN" w:bidi="ar-SA"/>
              </w:rPr>
            </w:pPr>
            <w:r>
              <w:rPr>
                <w:rFonts w:hint="default"/>
                <w:color w:val="FF0000"/>
                <w:sz w:val="18"/>
                <w:szCs w:val="18"/>
                <w:lang w:val="en-US" w:eastAsia="zh-CN" w:bidi="ar-SA"/>
              </w:rPr>
              <w:t>Figure 19.b Turning over a back-side chessmen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1222" w:type="dxa"/>
            <w:vAlign w:val="center"/>
          </w:tcPr>
          <w:p>
            <w:pPr>
              <w:pStyle w:val="44"/>
              <w:rPr>
                <w:lang w:eastAsia="zh-CN" w:bidi="ar-SA"/>
              </w:rPr>
            </w:pPr>
            <w:r>
              <w:rPr>
                <w:lang w:eastAsia="zh-CN" w:bidi="ar-SA"/>
              </w:rPr>
              <w:drawing>
                <wp:inline distT="0" distB="0" distL="0" distR="0">
                  <wp:extent cx="2279015" cy="2238375"/>
                  <wp:effectExtent l="19050" t="0" r="6985" b="0"/>
                  <wp:docPr id="82" name="圖片 38" descr="P_20190703_12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圖片 38" descr="P_20190703_122646"/>
                          <pic:cNvPicPr>
                            <a:picLocks noChangeAspect="1" noChangeArrowheads="1"/>
                          </pic:cNvPicPr>
                        </pic:nvPicPr>
                        <pic:blipFill>
                          <a:blip r:embed="rId135" cstate="print"/>
                          <a:srcRect l="19891" r="22786"/>
                          <a:stretch>
                            <a:fillRect/>
                          </a:stretch>
                        </pic:blipFill>
                        <pic:spPr>
                          <a:xfrm>
                            <a:off x="0" y="0"/>
                            <a:ext cx="2279015" cy="2238375"/>
                          </a:xfrm>
                          <a:prstGeom prst="rect">
                            <a:avLst/>
                          </a:prstGeom>
                          <a:noFill/>
                          <a:ln w="9525">
                            <a:noFill/>
                            <a:miter lim="800000"/>
                            <a:headEnd/>
                            <a:tailEnd/>
                          </a:ln>
                        </pic:spPr>
                      </pic:pic>
                    </a:graphicData>
                  </a:graphic>
                </wp:inline>
              </w:drawing>
            </w:r>
          </w:p>
          <w:p>
            <w:pPr>
              <w:pStyle w:val="44"/>
              <w:rPr>
                <w:rFonts w:hint="default"/>
                <w:lang w:val="en-US" w:eastAsia="zh-CN" w:bidi="ar-SA"/>
              </w:rPr>
            </w:pPr>
            <w:r>
              <w:rPr>
                <w:rFonts w:hint="default"/>
                <w:color w:val="FF0000"/>
                <w:sz w:val="18"/>
                <w:szCs w:val="18"/>
                <w:lang w:val="en-US" w:eastAsia="zh-CN" w:bidi="ar-SA"/>
              </w:rPr>
              <w:t>Figure 19.c Next, is picking the chessmen back.</w:t>
            </w:r>
          </w:p>
        </w:tc>
        <w:tc>
          <w:tcPr>
            <w:tcW w:w="0" w:type="auto"/>
            <w:vAlign w:val="center"/>
          </w:tcPr>
          <w:p>
            <w:pPr>
              <w:pStyle w:val="44"/>
              <w:rPr>
                <w:lang w:eastAsia="zh-CN" w:bidi="ar-SA"/>
              </w:rPr>
            </w:pPr>
            <w:r>
              <w:rPr>
                <w:lang w:eastAsia="zh-CN" w:bidi="ar-SA"/>
              </w:rPr>
              <w:drawing>
                <wp:inline distT="0" distB="0" distL="0" distR="0">
                  <wp:extent cx="2218055" cy="2238375"/>
                  <wp:effectExtent l="19050" t="0" r="0" b="0"/>
                  <wp:docPr id="83" name="圖片 29" descr="P_20190703_12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圖片 29" descr="P_20190703_124720"/>
                          <pic:cNvPicPr>
                            <a:picLocks noChangeAspect="1" noChangeArrowheads="1"/>
                          </pic:cNvPicPr>
                        </pic:nvPicPr>
                        <pic:blipFill>
                          <a:blip r:embed="rId136" cstate="print"/>
                          <a:srcRect l="23869" r="20255"/>
                          <a:stretch>
                            <a:fillRect/>
                          </a:stretch>
                        </pic:blipFill>
                        <pic:spPr>
                          <a:xfrm>
                            <a:off x="0" y="0"/>
                            <a:ext cx="2218055" cy="2238375"/>
                          </a:xfrm>
                          <a:prstGeom prst="rect">
                            <a:avLst/>
                          </a:prstGeom>
                          <a:noFill/>
                          <a:ln w="9525">
                            <a:noFill/>
                            <a:miter lim="800000"/>
                            <a:headEnd/>
                            <a:tailEnd/>
                          </a:ln>
                        </pic:spPr>
                      </pic:pic>
                    </a:graphicData>
                  </a:graphic>
                </wp:inline>
              </w:drawing>
            </w:r>
          </w:p>
          <w:p>
            <w:pPr>
              <w:pStyle w:val="44"/>
              <w:rPr>
                <w:rFonts w:hint="default"/>
                <w:color w:val="FF0000"/>
                <w:sz w:val="18"/>
                <w:szCs w:val="18"/>
                <w:lang w:val="en-US" w:eastAsia="zh-CN" w:bidi="ar-SA"/>
              </w:rPr>
            </w:pPr>
            <w:r>
              <w:rPr>
                <w:rFonts w:hint="default"/>
                <w:color w:val="FF0000"/>
                <w:sz w:val="18"/>
                <w:szCs w:val="18"/>
                <w:lang w:val="en-US" w:eastAsia="zh-CN" w:bidi="ar-SA"/>
              </w:rPr>
              <w:t xml:space="preserve">Figure 19.d Then, putting it in front of the camera </w:t>
            </w:r>
          </w:p>
          <w:p>
            <w:pPr>
              <w:pStyle w:val="44"/>
              <w:rPr>
                <w:rFonts w:hint="default"/>
                <w:sz w:val="18"/>
                <w:szCs w:val="18"/>
                <w:lang w:val="en-US" w:eastAsia="zh-CN" w:bidi="ar-SA"/>
              </w:rPr>
            </w:pPr>
            <w:r>
              <w:rPr>
                <w:rFonts w:hint="default"/>
                <w:color w:val="FF0000"/>
                <w:sz w:val="18"/>
                <w:szCs w:val="18"/>
                <w:lang w:val="en-US" w:eastAsia="zh-CN" w:bidi="ar-SA"/>
              </w:rPr>
              <w:t>to be recognized.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1222" w:type="dxa"/>
            <w:vAlign w:val="center"/>
          </w:tcPr>
          <w:p>
            <w:pPr>
              <w:pStyle w:val="44"/>
              <w:rPr>
                <w:rFonts w:eastAsia="DFKai-SB"/>
              </w:rPr>
            </w:pPr>
            <w:r>
              <w:rPr>
                <w:rFonts w:eastAsia="DFKai-SB"/>
              </w:rPr>
              <w:object>
                <v:shape id="_x0000_i1076" o:spt="75" type="#_x0000_t75" style="height:171.4pt;width:227.75pt;" o:ole="t" filled="f" o:preferrelative="t" stroked="f" coordsize="21600,21600">
                  <v:path/>
                  <v:fill on="f" focussize="0,0"/>
                  <v:stroke on="f" joinstyle="miter"/>
                  <v:imagedata r:id="rId138" o:title=""/>
                  <o:lock v:ext="edit" aspectratio="t"/>
                  <w10:wrap type="none"/>
                  <w10:anchorlock/>
                </v:shape>
                <o:OLEObject Type="Embed" ProgID="Visio.Drawing.11" ShapeID="_x0000_i1076" DrawAspect="Content" ObjectID="_1468075775" r:id="rId137">
                  <o:LockedField>false</o:LockedField>
                </o:OLEObject>
              </w:object>
            </w:r>
          </w:p>
          <w:p>
            <w:pPr>
              <w:pStyle w:val="44"/>
              <w:rPr>
                <w:rFonts w:hint="default" w:eastAsia="DFKai-SB"/>
                <w:lang w:val="en-US"/>
              </w:rPr>
            </w:pPr>
            <w:r>
              <w:rPr>
                <w:rFonts w:hint="default"/>
                <w:color w:val="FF0000"/>
                <w:sz w:val="18"/>
                <w:szCs w:val="18"/>
                <w:lang w:val="en-US" w:eastAsia="zh-CN" w:bidi="ar-SA"/>
              </w:rPr>
              <w:t>Figure 19.e Lastly, chessmen is captured by the camera</w:t>
            </w:r>
            <w:r>
              <w:rPr>
                <w:rFonts w:hint="default"/>
                <w:sz w:val="18"/>
                <w:szCs w:val="18"/>
                <w:lang w:val="en-US" w:eastAsia="zh-CN" w:bidi="ar-SA"/>
              </w:rPr>
              <w:t>.</w:t>
            </w:r>
          </w:p>
        </w:tc>
        <w:tc>
          <w:tcPr>
            <w:tcW w:w="0" w:type="auto"/>
            <w:vAlign w:val="center"/>
          </w:tcPr>
          <w:p>
            <w:pPr>
              <w:pStyle w:val="44"/>
              <w:rPr>
                <w:lang w:eastAsia="zh-CN" w:bidi="ar-SA"/>
              </w:rPr>
            </w:pPr>
            <w:r>
              <w:rPr>
                <w:lang w:eastAsia="zh-CN" w:bidi="ar-SA"/>
              </w:rPr>
              <w:drawing>
                <wp:inline distT="0" distB="0" distL="0" distR="0">
                  <wp:extent cx="2190750" cy="2163445"/>
                  <wp:effectExtent l="19050" t="0" r="0" b="0"/>
                  <wp:docPr id="85"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圖片 40"/>
                          <pic:cNvPicPr>
                            <a:picLocks noChangeAspect="1" noChangeArrowheads="1"/>
                          </pic:cNvPicPr>
                        </pic:nvPicPr>
                        <pic:blipFill>
                          <a:blip r:embed="rId139" cstate="print"/>
                          <a:srcRect/>
                          <a:stretch>
                            <a:fillRect/>
                          </a:stretch>
                        </pic:blipFill>
                        <pic:spPr>
                          <a:xfrm>
                            <a:off x="0" y="0"/>
                            <a:ext cx="2190750" cy="2163445"/>
                          </a:xfrm>
                          <a:prstGeom prst="rect">
                            <a:avLst/>
                          </a:prstGeom>
                          <a:noFill/>
                          <a:ln w="9525">
                            <a:noFill/>
                            <a:miter lim="800000"/>
                            <a:headEnd/>
                            <a:tailEnd/>
                          </a:ln>
                        </pic:spPr>
                      </pic:pic>
                    </a:graphicData>
                  </a:graphic>
                </wp:inline>
              </w:drawing>
            </w:r>
          </w:p>
          <w:p>
            <w:pPr>
              <w:pStyle w:val="44"/>
              <w:rPr>
                <w:rFonts w:hint="default"/>
                <w:lang w:val="en-US" w:eastAsia="zh-CN" w:bidi="ar-SA"/>
              </w:rPr>
            </w:pPr>
            <w:r>
              <w:rPr>
                <w:rFonts w:hint="default"/>
                <w:color w:val="FF0000"/>
                <w:sz w:val="18"/>
                <w:szCs w:val="18"/>
                <w:lang w:val="en-US" w:eastAsia="zh-CN" w:bidi="ar-SA"/>
              </w:rPr>
              <w:t>Figure 19.f The chessmen</w:t>
            </w:r>
            <w:r>
              <w:rPr>
                <w:rFonts w:hint="eastAsia" w:ascii="Palatino Linotype" w:hAnsi="Palatino Linotype" w:eastAsia="Times New Roman" w:cs="Times New Roman"/>
                <w:b/>
                <w:bCs w:val="0"/>
                <w:snapToGrid w:val="0"/>
                <w:color w:val="FF0000"/>
                <w:kern w:val="0"/>
                <w:sz w:val="18"/>
                <w:szCs w:val="18"/>
                <w:lang w:eastAsia="de-DE" w:bidi="en-US"/>
              </w:rPr>
              <w:t>傌</w:t>
            </w:r>
            <w:r>
              <w:rPr>
                <w:rFonts w:hint="default"/>
                <w:color w:val="FF0000"/>
                <w:sz w:val="18"/>
                <w:szCs w:val="18"/>
                <w:lang w:val="en-US" w:eastAsia="zh-CN" w:bidi="ar-SA"/>
              </w:rPr>
              <w:t xml:space="preserve"> is recognized by the camera and the cut-out image is captured.</w:t>
            </w:r>
          </w:p>
        </w:tc>
      </w:tr>
    </w:tbl>
    <w:p>
      <w:pPr>
        <w:pStyle w:val="43"/>
        <w:jc w:val="center"/>
        <w:rPr>
          <w:rFonts w:eastAsiaTheme="minorEastAsia"/>
          <w:snapToGrid w:val="0"/>
        </w:rPr>
      </w:pPr>
      <w:r>
        <w:rPr>
          <w:b/>
          <w:snapToGrid w:val="0"/>
          <w:highlight w:val="yellow"/>
        </w:rPr>
        <w:t xml:space="preserve">Figure </w:t>
      </w:r>
      <w:commentRangeStart w:id="7"/>
      <w:r>
        <w:rPr>
          <w:b/>
          <w:snapToGrid w:val="0"/>
          <w:highlight w:val="yellow"/>
        </w:rPr>
        <w:t>19</w:t>
      </w:r>
      <w:commentRangeEnd w:id="7"/>
      <w:r>
        <w:rPr>
          <w:rStyle w:val="11"/>
          <w:rFonts w:ascii="Times New Roman" w:hAnsi="Times New Roman"/>
          <w:lang w:bidi="ar-SA"/>
        </w:rPr>
        <w:commentReference w:id="7"/>
      </w:r>
      <w:r>
        <w:rPr>
          <w:b/>
          <w:snapToGrid w:val="0"/>
          <w:highlight w:val="yellow"/>
        </w:rPr>
        <w:t>.</w:t>
      </w:r>
      <w:r>
        <w:rPr>
          <w:rFonts w:hint="eastAsia"/>
          <w:b/>
          <w:snapToGrid w:val="0"/>
        </w:rPr>
        <w:t xml:space="preserve"> </w:t>
      </w:r>
      <w:r>
        <w:rPr>
          <w:rFonts w:hint="eastAsia"/>
          <w:snapToGrid w:val="0"/>
        </w:rPr>
        <w:t>Turning over the back-side chessman and recognizing</w:t>
      </w:r>
      <w:r>
        <w:rPr>
          <w:rFonts w:hint="eastAsia" w:eastAsiaTheme="minorEastAsia"/>
          <w:snapToGrid w:val="0"/>
        </w:rPr>
        <w:t>.</w:t>
      </w:r>
    </w:p>
    <w:tbl>
      <w:tblPr>
        <w:tblStyle w:val="17"/>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76"/>
        <w:gridCol w:w="44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0" w:type="auto"/>
            <w:gridSpan w:val="2"/>
            <w:vAlign w:val="center"/>
          </w:tcPr>
          <w:p>
            <w:pPr>
              <w:pStyle w:val="44"/>
              <w:rPr>
                <w:sz w:val="20"/>
                <w:szCs w:val="22"/>
              </w:rPr>
            </w:pPr>
            <w:r>
              <w:rPr>
                <w:lang w:eastAsia="zh-CN" w:bidi="ar-SA"/>
              </w:rPr>
              <w:drawing>
                <wp:inline distT="0" distB="0" distL="0" distR="0">
                  <wp:extent cx="4566285" cy="2576830"/>
                  <wp:effectExtent l="19050" t="0" r="5403" b="0"/>
                  <wp:docPr id="135" name="圖片 135" descr="C:\Users\user\Pictures\機器象棋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圖片 135" descr="C:\Users\user\Pictures\機器象棋1.JPG"/>
                          <pic:cNvPicPr>
                            <a:picLocks noChangeAspect="1" noChangeArrowheads="1"/>
                          </pic:cNvPicPr>
                        </pic:nvPicPr>
                        <pic:blipFill>
                          <a:blip r:embed="rId140" cstate="print"/>
                          <a:srcRect/>
                          <a:stretch>
                            <a:fillRect/>
                          </a:stretch>
                        </pic:blipFill>
                        <pic:spPr>
                          <a:xfrm>
                            <a:off x="0" y="0"/>
                            <a:ext cx="4570330" cy="2579100"/>
                          </a:xfrm>
                          <a:prstGeom prst="rect">
                            <a:avLst/>
                          </a:prstGeom>
                          <a:noFill/>
                          <a:ln w="9525">
                            <a:noFill/>
                            <a:miter lim="800000"/>
                            <a:headEnd/>
                            <a:tailEnd/>
                          </a:ln>
                        </pic:spPr>
                      </pic:pic>
                    </a:graphicData>
                  </a:graphic>
                </wp:inline>
              </w:drawing>
            </w:r>
          </w:p>
          <w:p>
            <w:pPr>
              <w:contextualSpacing/>
              <w:jc w:val="center"/>
              <w:rPr>
                <w:rFonts w:hint="default" w:ascii="Palatino Linotype" w:hAnsi="Palatino Linotype"/>
                <w:snapToGrid w:val="0"/>
                <w:color w:val="000000" w:themeColor="text1"/>
                <w:sz w:val="20"/>
                <w:szCs w:val="22"/>
                <w:lang w:val="en-US" w:bidi="en-US"/>
                <w14:textFill>
                  <w14:solidFill>
                    <w14:schemeClr w14:val="tx1"/>
                  </w14:solidFill>
                </w14:textFill>
              </w:rPr>
            </w:pPr>
            <w:r>
              <w:rPr>
                <w:rFonts w:hint="default" w:ascii="Palatino Linotype" w:hAnsi="Palatino Linotype"/>
                <w:b w:val="0"/>
                <w:bCs/>
                <w:snapToGrid w:val="0"/>
                <w:color w:val="FF0000"/>
                <w:sz w:val="20"/>
                <w:szCs w:val="22"/>
                <w:lang w:val="en-US" w:bidi="en-US"/>
              </w:rPr>
              <w:t>Figure 20.</w:t>
            </w:r>
            <w:r>
              <w:rPr>
                <w:rFonts w:ascii="Palatino Linotype" w:hAnsi="Palatino Linotype"/>
                <w:b w:val="0"/>
                <w:bCs/>
                <w:snapToGrid w:val="0"/>
                <w:color w:val="FF0000"/>
                <w:sz w:val="20"/>
                <w:szCs w:val="22"/>
                <w:lang w:bidi="en-US"/>
              </w:rPr>
              <w:t>a</w:t>
            </w:r>
            <w:r>
              <w:rPr>
                <w:rFonts w:hint="default" w:ascii="Palatino Linotype" w:hAnsi="Palatino Linotype"/>
                <w:b w:val="0"/>
                <w:bCs/>
                <w:snapToGrid w:val="0"/>
                <w:color w:val="FF0000"/>
                <w:sz w:val="20"/>
                <w:szCs w:val="22"/>
                <w:lang w:val="en-US" w:bidi="en-US"/>
              </w:rPr>
              <w:t xml:space="preserve"> The random black chessmen picked up and placed in the correct location.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0" w:type="auto"/>
            <w:vAlign w:val="center"/>
          </w:tcPr>
          <w:p>
            <w:pPr>
              <w:pStyle w:val="44"/>
              <w:rPr>
                <w:sz w:val="20"/>
                <w:szCs w:val="22"/>
              </w:rPr>
            </w:pPr>
            <w:r>
              <w:rPr>
                <w:rFonts w:eastAsia="DFKai-SB"/>
                <w:lang w:eastAsia="zh-CN" w:bidi="ar-SA"/>
              </w:rPr>
              <w:drawing>
                <wp:inline distT="0" distB="0" distL="0" distR="0">
                  <wp:extent cx="2577465" cy="2512695"/>
                  <wp:effectExtent l="19050" t="0" r="0" b="0"/>
                  <wp:docPr id="136" name="圖片 136" descr="C:\Users\user\Pictures\擷取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圖片 136" descr="C:\Users\user\Pictures\擷取2.JPG"/>
                          <pic:cNvPicPr>
                            <a:picLocks noChangeAspect="1" noChangeArrowheads="1"/>
                          </pic:cNvPicPr>
                        </pic:nvPicPr>
                        <pic:blipFill>
                          <a:blip r:embed="rId141" cstate="print"/>
                          <a:srcRect/>
                          <a:stretch>
                            <a:fillRect/>
                          </a:stretch>
                        </pic:blipFill>
                        <pic:spPr>
                          <a:xfrm>
                            <a:off x="0" y="0"/>
                            <a:ext cx="2582123" cy="2517212"/>
                          </a:xfrm>
                          <a:prstGeom prst="rect">
                            <a:avLst/>
                          </a:prstGeom>
                          <a:noFill/>
                          <a:ln w="9525">
                            <a:noFill/>
                            <a:miter lim="800000"/>
                            <a:headEnd/>
                            <a:tailEnd/>
                          </a:ln>
                        </pic:spPr>
                      </pic:pic>
                    </a:graphicData>
                  </a:graphic>
                </wp:inline>
              </w:drawing>
            </w:r>
          </w:p>
          <w:p>
            <w:pPr>
              <w:contextualSpacing/>
              <w:jc w:val="center"/>
              <w:rPr>
                <w:rFonts w:hint="default" w:ascii="Palatino Linotype" w:hAnsi="Palatino Linotype"/>
                <w:b/>
                <w:snapToGrid w:val="0"/>
                <w:color w:val="000000" w:themeColor="text1"/>
                <w:sz w:val="20"/>
                <w:szCs w:val="22"/>
                <w:lang w:val="en-US" w:bidi="en-US"/>
                <w14:textFill>
                  <w14:solidFill>
                    <w14:schemeClr w14:val="tx1"/>
                  </w14:solidFill>
                </w14:textFill>
              </w:rPr>
            </w:pPr>
            <w:r>
              <w:rPr>
                <w:rFonts w:hint="default" w:ascii="Palatino Linotype" w:hAnsi="Palatino Linotype"/>
                <w:b w:val="0"/>
                <w:bCs/>
                <w:snapToGrid w:val="0"/>
                <w:color w:val="FF0000"/>
                <w:sz w:val="20"/>
                <w:szCs w:val="22"/>
                <w:lang w:val="en-US" w:bidi="en-US"/>
              </w:rPr>
              <w:t>Figure 20.b A random back-side chessmen is recognized and being picked up.</w:t>
            </w:r>
          </w:p>
        </w:tc>
        <w:tc>
          <w:tcPr>
            <w:tcW w:w="0" w:type="auto"/>
            <w:vAlign w:val="center"/>
          </w:tcPr>
          <w:p>
            <w:pPr>
              <w:pStyle w:val="44"/>
              <w:rPr>
                <w:sz w:val="20"/>
                <w:szCs w:val="22"/>
              </w:rPr>
            </w:pPr>
            <w:r>
              <w:rPr>
                <w:rFonts w:eastAsia="DFKai-SB"/>
                <w:lang w:eastAsia="zh-CN" w:bidi="ar-SA"/>
              </w:rPr>
              <w:drawing>
                <wp:inline distT="0" distB="0" distL="0" distR="0">
                  <wp:extent cx="2555240" cy="2501265"/>
                  <wp:effectExtent l="19050" t="0" r="0" b="0"/>
                  <wp:docPr id="137" name="圖片 137" descr="C:\Users\user\Pictures\擷取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圖片 137" descr="C:\Users\user\Pictures\擷取3.JPG"/>
                          <pic:cNvPicPr>
                            <a:picLocks noChangeAspect="1" noChangeArrowheads="1"/>
                          </pic:cNvPicPr>
                        </pic:nvPicPr>
                        <pic:blipFill>
                          <a:blip r:embed="rId142" cstate="print"/>
                          <a:srcRect/>
                          <a:stretch>
                            <a:fillRect/>
                          </a:stretch>
                        </pic:blipFill>
                        <pic:spPr>
                          <a:xfrm>
                            <a:off x="0" y="0"/>
                            <a:ext cx="2557232" cy="2503661"/>
                          </a:xfrm>
                          <a:prstGeom prst="rect">
                            <a:avLst/>
                          </a:prstGeom>
                          <a:noFill/>
                          <a:ln w="9525">
                            <a:noFill/>
                            <a:miter lim="800000"/>
                            <a:headEnd/>
                            <a:tailEnd/>
                          </a:ln>
                        </pic:spPr>
                      </pic:pic>
                    </a:graphicData>
                  </a:graphic>
                </wp:inline>
              </w:drawing>
            </w:r>
          </w:p>
          <w:p>
            <w:pPr>
              <w:contextualSpacing/>
              <w:jc w:val="center"/>
              <w:rPr>
                <w:rFonts w:hint="default" w:ascii="Palatino Linotype" w:hAnsi="Palatino Linotype"/>
                <w:b/>
                <w:snapToGrid w:val="0"/>
                <w:color w:val="000000" w:themeColor="text1"/>
                <w:sz w:val="20"/>
                <w:szCs w:val="22"/>
                <w:lang w:val="en-US" w:bidi="en-US"/>
                <w14:textFill>
                  <w14:solidFill>
                    <w14:schemeClr w14:val="tx1"/>
                  </w14:solidFill>
                </w14:textFill>
              </w:rPr>
            </w:pPr>
            <w:r>
              <w:rPr>
                <w:rFonts w:hint="default" w:ascii="Palatino Linotype" w:hAnsi="Palatino Linotype"/>
                <w:b w:val="0"/>
                <w:bCs/>
                <w:snapToGrid w:val="0"/>
                <w:color w:val="FF0000"/>
                <w:sz w:val="20"/>
                <w:szCs w:val="22"/>
                <w:lang w:val="en-US" w:bidi="en-US"/>
              </w:rPr>
              <w:t>Figure 20.c The random back-side chessmen is placed into the side and turned over.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0" w:type="auto"/>
            <w:vAlign w:val="center"/>
          </w:tcPr>
          <w:p>
            <w:pPr>
              <w:pStyle w:val="44"/>
              <w:rPr>
                <w:sz w:val="20"/>
                <w:szCs w:val="22"/>
              </w:rPr>
            </w:pPr>
            <w:r>
              <w:rPr>
                <w:rFonts w:eastAsia="DFKai-SB"/>
                <w:lang w:eastAsia="zh-CN" w:bidi="ar-SA"/>
              </w:rPr>
              <w:drawing>
                <wp:inline distT="0" distB="0" distL="0" distR="0">
                  <wp:extent cx="2578735" cy="2529840"/>
                  <wp:effectExtent l="19050" t="0" r="0" b="0"/>
                  <wp:docPr id="138" name="圖片 138" descr="C:\Users\user\Pictures\擷取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圖片 138" descr="C:\Users\user\Pictures\擷取4.JPG"/>
                          <pic:cNvPicPr>
                            <a:picLocks noChangeAspect="1" noChangeArrowheads="1"/>
                          </pic:cNvPicPr>
                        </pic:nvPicPr>
                        <pic:blipFill>
                          <a:blip r:embed="rId143" cstate="print"/>
                          <a:srcRect/>
                          <a:stretch>
                            <a:fillRect/>
                          </a:stretch>
                        </pic:blipFill>
                        <pic:spPr>
                          <a:xfrm>
                            <a:off x="0" y="0"/>
                            <a:ext cx="2575831" cy="2526929"/>
                          </a:xfrm>
                          <a:prstGeom prst="rect">
                            <a:avLst/>
                          </a:prstGeom>
                          <a:noFill/>
                          <a:ln w="9525">
                            <a:noFill/>
                            <a:miter lim="800000"/>
                            <a:headEnd/>
                            <a:tailEnd/>
                          </a:ln>
                        </pic:spPr>
                      </pic:pic>
                    </a:graphicData>
                  </a:graphic>
                </wp:inline>
              </w:drawing>
            </w:r>
          </w:p>
          <w:p>
            <w:pPr>
              <w:contextualSpacing/>
              <w:jc w:val="center"/>
              <w:rPr>
                <w:rFonts w:hint="default" w:ascii="Palatino Linotype" w:hAnsi="Palatino Linotype"/>
                <w:b/>
                <w:snapToGrid w:val="0"/>
                <w:color w:val="000000" w:themeColor="text1"/>
                <w:sz w:val="20"/>
                <w:szCs w:val="22"/>
                <w:lang w:val="en-US" w:bidi="en-US"/>
                <w14:textFill>
                  <w14:solidFill>
                    <w14:schemeClr w14:val="tx1"/>
                  </w14:solidFill>
                </w14:textFill>
              </w:rPr>
            </w:pPr>
            <w:r>
              <w:rPr>
                <w:rFonts w:hint="default" w:ascii="Palatino Linotype" w:hAnsi="Palatino Linotype"/>
                <w:b w:val="0"/>
                <w:bCs/>
                <w:snapToGrid w:val="0"/>
                <w:color w:val="FF0000"/>
                <w:sz w:val="20"/>
                <w:szCs w:val="22"/>
                <w:lang w:val="en-US" w:bidi="en-US"/>
              </w:rPr>
              <w:t>Figure 20.d The random back-side chessmen is already turn over and will be placed in front of the camera to be recognized.</w:t>
            </w:r>
          </w:p>
        </w:tc>
        <w:tc>
          <w:tcPr>
            <w:tcW w:w="0" w:type="auto"/>
            <w:vAlign w:val="center"/>
          </w:tcPr>
          <w:p>
            <w:pPr>
              <w:pStyle w:val="44"/>
              <w:rPr>
                <w:sz w:val="20"/>
                <w:szCs w:val="22"/>
              </w:rPr>
            </w:pPr>
            <w:r>
              <w:rPr>
                <w:rFonts w:eastAsia="DFKai-SB"/>
                <w:lang w:eastAsia="zh-CN" w:bidi="ar-SA"/>
              </w:rPr>
              <w:drawing>
                <wp:inline distT="0" distB="0" distL="0" distR="0">
                  <wp:extent cx="2607945" cy="2572385"/>
                  <wp:effectExtent l="19050" t="0" r="1451" b="0"/>
                  <wp:docPr id="142" name="圖片 142" descr="C:\Users\user\Pictures\擷取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圖片 142" descr="C:\Users\user\Pictures\擷取5.JPG"/>
                          <pic:cNvPicPr>
                            <a:picLocks noChangeAspect="1" noChangeArrowheads="1"/>
                          </pic:cNvPicPr>
                        </pic:nvPicPr>
                        <pic:blipFill>
                          <a:blip r:embed="rId144" cstate="print"/>
                          <a:srcRect/>
                          <a:stretch>
                            <a:fillRect/>
                          </a:stretch>
                        </pic:blipFill>
                        <pic:spPr>
                          <a:xfrm>
                            <a:off x="0" y="0"/>
                            <a:ext cx="2613187" cy="2577418"/>
                          </a:xfrm>
                          <a:prstGeom prst="rect">
                            <a:avLst/>
                          </a:prstGeom>
                          <a:noFill/>
                          <a:ln w="9525">
                            <a:noFill/>
                            <a:miter lim="800000"/>
                            <a:headEnd/>
                            <a:tailEnd/>
                          </a:ln>
                        </pic:spPr>
                      </pic:pic>
                    </a:graphicData>
                  </a:graphic>
                </wp:inline>
              </w:drawing>
            </w:r>
          </w:p>
          <w:p>
            <w:pPr>
              <w:contextualSpacing/>
              <w:jc w:val="center"/>
              <w:rPr>
                <w:rFonts w:hint="default" w:ascii="Palatino Linotype" w:hAnsi="Palatino Linotype"/>
                <w:b/>
                <w:snapToGrid w:val="0"/>
                <w:color w:val="000000" w:themeColor="text1"/>
                <w:sz w:val="20"/>
                <w:szCs w:val="22"/>
                <w:lang w:val="en-US" w:bidi="en-US"/>
                <w14:textFill>
                  <w14:solidFill>
                    <w14:schemeClr w14:val="tx1"/>
                  </w14:solidFill>
                </w14:textFill>
              </w:rPr>
            </w:pPr>
            <w:r>
              <w:rPr>
                <w:rFonts w:hint="default" w:ascii="Palatino Linotype" w:hAnsi="Palatino Linotype"/>
                <w:b w:val="0"/>
                <w:bCs/>
                <w:snapToGrid w:val="0"/>
                <w:color w:val="FF0000"/>
                <w:sz w:val="20"/>
                <w:szCs w:val="22"/>
                <w:lang w:val="en-US" w:bidi="en-US"/>
              </w:rPr>
              <w:t>Figure 20.e The random back-side chessmen is placed already in its correct location.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cantSplit/>
          <w:jc w:val="center"/>
        </w:trPr>
        <w:tc>
          <w:tcPr>
            <w:tcW w:w="0" w:type="auto"/>
            <w:vAlign w:val="center"/>
          </w:tcPr>
          <w:p>
            <w:pPr>
              <w:pStyle w:val="44"/>
              <w:rPr>
                <w:sz w:val="20"/>
                <w:szCs w:val="22"/>
              </w:rPr>
            </w:pPr>
            <w:r>
              <w:rPr>
                <w:rFonts w:eastAsia="DFKai-SB"/>
                <w:lang w:eastAsia="zh-CN" w:bidi="ar-SA"/>
              </w:rPr>
              <w:drawing>
                <wp:inline distT="0" distB="0" distL="0" distR="0">
                  <wp:extent cx="2561590" cy="2528570"/>
                  <wp:effectExtent l="19050" t="0" r="0" b="0"/>
                  <wp:docPr id="11" name="圖片 143" descr="C:\Users\user\Pictures\擷取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43" descr="C:\Users\user\Pictures\擷取6.JPG"/>
                          <pic:cNvPicPr>
                            <a:picLocks noChangeAspect="1" noChangeArrowheads="1"/>
                          </pic:cNvPicPr>
                        </pic:nvPicPr>
                        <pic:blipFill>
                          <a:blip r:embed="rId145" cstate="print"/>
                          <a:srcRect/>
                          <a:stretch>
                            <a:fillRect/>
                          </a:stretch>
                        </pic:blipFill>
                        <pic:spPr>
                          <a:xfrm>
                            <a:off x="0" y="0"/>
                            <a:ext cx="2568194" cy="2535098"/>
                          </a:xfrm>
                          <a:prstGeom prst="rect">
                            <a:avLst/>
                          </a:prstGeom>
                          <a:noFill/>
                          <a:ln w="9525">
                            <a:noFill/>
                            <a:miter lim="800000"/>
                            <a:headEnd/>
                            <a:tailEnd/>
                          </a:ln>
                        </pic:spPr>
                      </pic:pic>
                    </a:graphicData>
                  </a:graphic>
                </wp:inline>
              </w:drawing>
            </w:r>
          </w:p>
          <w:p>
            <w:pPr>
              <w:contextualSpacing/>
              <w:jc w:val="center"/>
              <w:rPr>
                <w:rFonts w:hint="default" w:ascii="Palatino Linotype" w:hAnsi="Palatino Linotype"/>
                <w:b/>
                <w:snapToGrid w:val="0"/>
                <w:color w:val="000000" w:themeColor="text1"/>
                <w:sz w:val="20"/>
                <w:szCs w:val="22"/>
                <w:lang w:val="en-US" w:bidi="en-US"/>
                <w14:textFill>
                  <w14:solidFill>
                    <w14:schemeClr w14:val="tx1"/>
                  </w14:solidFill>
                </w14:textFill>
              </w:rPr>
            </w:pPr>
            <w:r>
              <w:rPr>
                <w:rFonts w:hint="default" w:ascii="Palatino Linotype" w:hAnsi="Palatino Linotype"/>
                <w:b w:val="0"/>
                <w:bCs/>
                <w:snapToGrid w:val="0"/>
                <w:color w:val="FF0000"/>
                <w:sz w:val="20"/>
                <w:szCs w:val="22"/>
                <w:lang w:val="en-US" w:bidi="en-US"/>
              </w:rPr>
              <w:t>Figure 20.f Another random red chessmen is recognized and picked up.</w:t>
            </w:r>
          </w:p>
        </w:tc>
        <w:tc>
          <w:tcPr>
            <w:tcW w:w="0" w:type="auto"/>
            <w:vAlign w:val="center"/>
          </w:tcPr>
          <w:p>
            <w:pPr>
              <w:pStyle w:val="44"/>
              <w:rPr>
                <w:sz w:val="20"/>
                <w:szCs w:val="22"/>
              </w:rPr>
            </w:pPr>
            <w:r>
              <w:rPr>
                <w:rFonts w:eastAsia="DFKai-SB"/>
                <w:lang w:eastAsia="zh-CN" w:bidi="ar-SA"/>
              </w:rPr>
              <w:drawing>
                <wp:inline distT="0" distB="0" distL="0" distR="0">
                  <wp:extent cx="2587625" cy="2530475"/>
                  <wp:effectExtent l="19050" t="0" r="2639" b="0"/>
                  <wp:docPr id="144" name="圖片 144" descr="C:\Users\user\Pictures\擷取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圖片 144" descr="C:\Users\user\Pictures\擷取8.JPG"/>
                          <pic:cNvPicPr>
                            <a:picLocks noChangeAspect="1" noChangeArrowheads="1"/>
                          </pic:cNvPicPr>
                        </pic:nvPicPr>
                        <pic:blipFill>
                          <a:blip r:embed="rId146" cstate="print"/>
                          <a:srcRect/>
                          <a:stretch>
                            <a:fillRect/>
                          </a:stretch>
                        </pic:blipFill>
                        <pic:spPr>
                          <a:xfrm>
                            <a:off x="0" y="0"/>
                            <a:ext cx="2588313" cy="2531207"/>
                          </a:xfrm>
                          <a:prstGeom prst="rect">
                            <a:avLst/>
                          </a:prstGeom>
                          <a:noFill/>
                          <a:ln w="9525">
                            <a:noFill/>
                            <a:miter lim="800000"/>
                            <a:headEnd/>
                            <a:tailEnd/>
                          </a:ln>
                        </pic:spPr>
                      </pic:pic>
                    </a:graphicData>
                  </a:graphic>
                </wp:inline>
              </w:drawing>
            </w:r>
          </w:p>
          <w:p>
            <w:pPr>
              <w:contextualSpacing/>
              <w:jc w:val="center"/>
              <w:rPr>
                <w:rFonts w:hint="default" w:ascii="Palatino Linotype" w:hAnsi="Palatino Linotype"/>
                <w:b/>
                <w:snapToGrid w:val="0"/>
                <w:color w:val="000000" w:themeColor="text1"/>
                <w:sz w:val="20"/>
                <w:szCs w:val="22"/>
                <w:lang w:val="en-US" w:bidi="en-US"/>
                <w14:textFill>
                  <w14:solidFill>
                    <w14:schemeClr w14:val="tx1"/>
                  </w14:solidFill>
                </w14:textFill>
              </w:rPr>
            </w:pPr>
            <w:r>
              <w:rPr>
                <w:rFonts w:hint="default" w:ascii="Palatino Linotype" w:hAnsi="Palatino Linotype"/>
                <w:b w:val="0"/>
                <w:bCs/>
                <w:snapToGrid w:val="0"/>
                <w:color w:val="FF0000"/>
                <w:sz w:val="20"/>
                <w:szCs w:val="22"/>
                <w:lang w:val="en-US" w:bidi="en-US"/>
              </w:rPr>
              <w:t>Figure 20.f The random red chessmen is placed in its correct location.</w:t>
            </w:r>
          </w:p>
        </w:tc>
      </w:tr>
    </w:tbl>
    <w:p>
      <w:pPr>
        <w:pStyle w:val="43"/>
        <w:jc w:val="center"/>
        <w:rPr>
          <w:rFonts w:eastAsiaTheme="minorEastAsia"/>
          <w:snapToGrid w:val="0"/>
          <w:lang w:eastAsia="zh-TW"/>
        </w:rPr>
      </w:pPr>
      <w:r>
        <w:rPr>
          <w:b/>
          <w:snapToGrid w:val="0"/>
          <w:highlight w:val="yellow"/>
        </w:rPr>
        <w:t xml:space="preserve">Figure </w:t>
      </w:r>
      <w:commentRangeStart w:id="8"/>
      <w:r>
        <w:rPr>
          <w:b/>
          <w:snapToGrid w:val="0"/>
          <w:highlight w:val="yellow"/>
        </w:rPr>
        <w:t>20</w:t>
      </w:r>
      <w:commentRangeEnd w:id="8"/>
      <w:r>
        <w:rPr>
          <w:rStyle w:val="11"/>
          <w:rFonts w:ascii="Times New Roman" w:hAnsi="Times New Roman"/>
          <w:lang w:bidi="ar-SA"/>
        </w:rPr>
        <w:commentReference w:id="8"/>
      </w:r>
      <w:r>
        <w:rPr>
          <w:b/>
          <w:snapToGrid w:val="0"/>
          <w:highlight w:val="yellow"/>
        </w:rPr>
        <w:t>.</w:t>
      </w:r>
      <w:r>
        <w:rPr>
          <w:rFonts w:hint="eastAsia"/>
          <w:b/>
          <w:snapToGrid w:val="0"/>
        </w:rPr>
        <w:t xml:space="preserve"> </w:t>
      </w:r>
      <w:r>
        <w:rPr>
          <w:rFonts w:hint="eastAsia"/>
          <w:snapToGrid w:val="0"/>
        </w:rPr>
        <w:t>Process of chessmen placement</w:t>
      </w:r>
      <w:r>
        <w:rPr>
          <w:rFonts w:hint="eastAsia" w:eastAsiaTheme="minorEastAsia"/>
          <w:snapToGrid w:val="0"/>
          <w:lang w:eastAsia="zh-TW"/>
        </w:rPr>
        <w:t>.</w:t>
      </w:r>
    </w:p>
    <w:p>
      <w:pPr>
        <w:pStyle w:val="20"/>
        <w:rPr>
          <w:rFonts w:eastAsiaTheme="minorEastAsia"/>
          <w:lang w:eastAsia="zh-TW"/>
        </w:rPr>
      </w:pPr>
      <w:r>
        <w:rPr>
          <w:rFonts w:hint="default"/>
        </w:rPr>
        <w:t xml:space="preserve">In summary, correct recognition will have </w:t>
      </w:r>
      <w:r>
        <w:rPr>
          <w:rFonts w:hint="default"/>
          <w:color w:val="FF0000"/>
          <w:highlight w:val="yellow"/>
        </w:rPr>
        <w:t xml:space="preserve">the correct </w:t>
      </w:r>
      <w:r>
        <w:rPr>
          <w:rFonts w:hint="default"/>
        </w:rPr>
        <w:t xml:space="preserve">picking and placing </w:t>
      </w:r>
      <w:r>
        <w:rPr>
          <w:rFonts w:hint="default"/>
          <w:color w:val="FF0000"/>
          <w:highlight w:val="yellow"/>
        </w:rPr>
        <w:t>of</w:t>
      </w:r>
      <w:r>
        <w:rPr>
          <w:rFonts w:hint="default"/>
        </w:rPr>
        <w:t xml:space="preserve"> chessmen. The failure cases come from three points, the first: the chessmen 俥 and 傌 have the same radical of Chinese characters; the second: it may happen an erroneous recognition of chessman 炮 with the same radical of 俥 and 傌</w:t>
      </w:r>
      <w:r>
        <w:rPr>
          <w:rFonts w:hint="default"/>
          <w:color w:val="FF0000"/>
          <w:highlight w:val="yellow"/>
        </w:rPr>
        <w:t>, and</w:t>
      </w:r>
      <w:r>
        <w:rPr>
          <w:rFonts w:hint="default"/>
        </w:rPr>
        <w:t xml:space="preserve"> the third: the strokes of these three chessmen are more likely to affect the recognition result. As a result, another auxiliary way may be included to eliminate these cases</w:t>
      </w:r>
      <w:r>
        <w:rPr>
          <w:rFonts w:eastAsiaTheme="minorEastAsia"/>
        </w:rPr>
        <w:t>.</w:t>
      </w:r>
    </w:p>
    <w:p>
      <w:pPr>
        <w:pStyle w:val="50"/>
        <w:rPr>
          <w:rFonts w:eastAsiaTheme="minorEastAsia"/>
          <w:lang w:eastAsia="zh-TW"/>
        </w:rPr>
      </w:pPr>
      <w:r>
        <w:t xml:space="preserve">5. </w:t>
      </w:r>
      <w:r>
        <w:rPr>
          <w:rFonts w:hint="eastAsia"/>
        </w:rPr>
        <w:t>Conclusions</w:t>
      </w:r>
    </w:p>
    <w:p>
      <w:pPr>
        <w:pStyle w:val="20"/>
        <w:rPr>
          <w:rFonts w:eastAsiaTheme="minorEastAsia"/>
          <w:lang w:eastAsia="zh-TW"/>
        </w:rPr>
      </w:pPr>
      <w:r>
        <w:t xml:space="preserve">This </w:t>
      </w:r>
      <w:r>
        <w:rPr>
          <w:rFonts w:hint="eastAsia"/>
        </w:rPr>
        <w:t>paper</w:t>
      </w:r>
      <w:r>
        <w:t xml:space="preserve"> proposes a system for chess</w:t>
      </w:r>
      <w:r>
        <w:rPr>
          <w:rFonts w:hint="eastAsia"/>
        </w:rPr>
        <w:t>man</w:t>
      </w:r>
      <w:r>
        <w:t xml:space="preserve"> recognition and automatic placement. First, through the techniques of image </w:t>
      </w:r>
      <w:r>
        <w:rPr>
          <w:rFonts w:hint="eastAsia"/>
        </w:rPr>
        <w:t>processing</w:t>
      </w:r>
      <w:r>
        <w:t xml:space="preserve"> and convolutional neural network technology, the </w:t>
      </w:r>
      <w:r>
        <w:rPr>
          <w:rFonts w:hint="eastAsia"/>
        </w:rPr>
        <w:t>character</w:t>
      </w:r>
      <w:r>
        <w:t xml:space="preserve"> of arbitrarily placed chess</w:t>
      </w:r>
      <w:r>
        <w:rPr>
          <w:rFonts w:hint="eastAsia"/>
        </w:rPr>
        <w:t>man</w:t>
      </w:r>
      <w:r>
        <w:t xml:space="preserve"> </w:t>
      </w:r>
      <w:r>
        <w:rPr>
          <w:rFonts w:hint="eastAsia"/>
        </w:rPr>
        <w:t>is recogniz</w:t>
      </w:r>
      <w:r>
        <w:t xml:space="preserve">ed and </w:t>
      </w:r>
      <w:r>
        <w:rPr>
          <w:rFonts w:hint="eastAsia"/>
        </w:rPr>
        <w:t>its</w:t>
      </w:r>
      <w:r>
        <w:t xml:space="preserve"> position is found. If there are </w:t>
      </w:r>
      <w:r>
        <w:rPr>
          <w:rFonts w:hint="eastAsia"/>
        </w:rPr>
        <w:t xml:space="preserve">back-side </w:t>
      </w:r>
      <w:r>
        <w:t>chess</w:t>
      </w:r>
      <w:r>
        <w:rPr>
          <w:rFonts w:hint="eastAsia"/>
        </w:rPr>
        <w:t>men</w:t>
      </w:r>
      <w:r>
        <w:t xml:space="preserve">, the </w:t>
      </w:r>
      <w:r>
        <w:rPr>
          <w:rFonts w:hint="eastAsia"/>
        </w:rPr>
        <w:t>system will</w:t>
      </w:r>
      <w:r>
        <w:t xml:space="preserve"> turn over th</w:t>
      </w:r>
      <w:r>
        <w:rPr>
          <w:rFonts w:hint="eastAsia"/>
        </w:rPr>
        <w:t>ose</w:t>
      </w:r>
      <w:r>
        <w:t xml:space="preserve"> first and then perform image recognition. After obtaining the coordinates of </w:t>
      </w:r>
      <w:r>
        <w:rPr>
          <w:rFonts w:hint="eastAsia"/>
        </w:rPr>
        <w:t xml:space="preserve">the </w:t>
      </w:r>
      <w:r>
        <w:t>chess</w:t>
      </w:r>
      <w:r>
        <w:rPr>
          <w:rFonts w:hint="eastAsia"/>
        </w:rPr>
        <w:t>man</w:t>
      </w:r>
      <w:r>
        <w:t xml:space="preserve"> </w:t>
      </w:r>
      <w:r>
        <w:rPr>
          <w:rFonts w:hint="eastAsia"/>
        </w:rPr>
        <w:t xml:space="preserve">and </w:t>
      </w:r>
      <w:r>
        <w:t>through coordinate transformation, the coordinates are transmitted to the robot arm to grab the chess</w:t>
      </w:r>
      <w:r>
        <w:rPr>
          <w:rFonts w:hint="eastAsia"/>
        </w:rPr>
        <w:t xml:space="preserve">man and place it at </w:t>
      </w:r>
      <w:r>
        <w:rPr>
          <w:rFonts w:eastAsiaTheme="minorEastAsia"/>
          <w:lang w:eastAsia="zh-TW"/>
        </w:rPr>
        <w:t>the</w:t>
      </w:r>
      <w:r>
        <w:rPr>
          <w:rFonts w:hint="eastAsia" w:eastAsiaTheme="minorEastAsia"/>
          <w:lang w:eastAsia="zh-TW"/>
        </w:rPr>
        <w:t xml:space="preserve"> </w:t>
      </w:r>
      <w:r>
        <w:rPr>
          <w:rFonts w:hint="eastAsia"/>
        </w:rPr>
        <w:t>correct location</w:t>
      </w:r>
      <w:r>
        <w:rPr>
          <w:color w:val="FF0000"/>
          <w:highlight w:val="yellow"/>
        </w:rPr>
        <w:t xml:space="preserve"> </w:t>
      </w:r>
      <w:r>
        <w:rPr>
          <w:rFonts w:hint="default"/>
          <w:color w:val="FF0000"/>
          <w:highlight w:val="yellow"/>
          <w:lang w:val="en-US"/>
        </w:rPr>
        <w:t>on</w:t>
      </w:r>
      <w:r>
        <w:rPr>
          <w:rFonts w:hint="default"/>
          <w:lang w:val="en-US"/>
        </w:rPr>
        <w:t xml:space="preserve"> </w:t>
      </w:r>
      <w:r>
        <w:t xml:space="preserve">the </w:t>
      </w:r>
      <w:r>
        <w:rPr>
          <w:rFonts w:hint="eastAsia"/>
        </w:rPr>
        <w:t>chess</w:t>
      </w:r>
      <w:r>
        <w:t xml:space="preserve">board. </w:t>
      </w:r>
      <w:r>
        <w:rPr>
          <w:strike w:val="0"/>
          <w:dstrike/>
          <w:color w:val="FF0000"/>
          <w:highlight w:val="yellow"/>
        </w:rPr>
        <w:t>Comparing the proposed with several methods/approaches and improving the performance will be our future work.</w:t>
      </w:r>
      <w:r>
        <w:rPr>
          <w:rFonts w:hint="eastAsia" w:eastAsiaTheme="minorEastAsia"/>
          <w:lang w:eastAsia="zh-TW"/>
        </w:rPr>
        <w:t xml:space="preserve"> </w:t>
      </w:r>
      <w:r>
        <w:t>In the future,</w:t>
      </w:r>
      <w:r>
        <w:rPr>
          <w:rFonts w:hint="eastAsia"/>
        </w:rPr>
        <w:t xml:space="preserve"> the hardware and </w:t>
      </w:r>
      <w:r>
        <w:t>the functions of image vision and convolutional neural network technology can be improved to i</w:t>
      </w:r>
      <w:r>
        <w:rPr>
          <w:rFonts w:hint="eastAsia"/>
        </w:rPr>
        <w:t>ncrease</w:t>
      </w:r>
      <w:r>
        <w:t xml:space="preserve"> the recognition rate</w:t>
      </w:r>
      <w:r>
        <w:rPr>
          <w:rFonts w:hint="default"/>
          <w:lang w:val="en-US"/>
        </w:rPr>
        <w:t xml:space="preserve">, </w:t>
      </w:r>
      <w:r>
        <w:t xml:space="preserve"> speed and </w:t>
      </w:r>
      <w:r>
        <w:rPr>
          <w:rFonts w:hint="eastAsia"/>
        </w:rPr>
        <w:t>enhance</w:t>
      </w:r>
      <w:r>
        <w:t xml:space="preserve"> </w:t>
      </w:r>
      <w:r>
        <w:rPr>
          <w:color w:val="FF0000"/>
          <w:highlight w:val="yellow"/>
        </w:rPr>
        <w:t xml:space="preserve">the </w:t>
      </w:r>
      <w:r>
        <w:rPr>
          <w:rFonts w:hint="default"/>
          <w:color w:val="FF0000"/>
          <w:highlight w:val="yellow"/>
          <w:lang w:val="en-US"/>
        </w:rPr>
        <w:t>ability of the robot in</w:t>
      </w:r>
      <w:r>
        <w:rPr>
          <w:color w:val="FF0000"/>
          <w:highlight w:val="yellow"/>
        </w:rPr>
        <w:t xml:space="preserve"> </w:t>
      </w:r>
      <w:r>
        <w:rPr>
          <w:rFonts w:hint="eastAsia"/>
        </w:rPr>
        <w:t xml:space="preserve">playing </w:t>
      </w:r>
      <w:r>
        <w:t xml:space="preserve">chess. Then, if the </w:t>
      </w:r>
      <w:r>
        <w:rPr>
          <w:rFonts w:hint="eastAsia"/>
        </w:rPr>
        <w:t>software</w:t>
      </w:r>
      <w:r>
        <w:t xml:space="preserve"> of </w:t>
      </w:r>
      <w:r>
        <w:rPr>
          <w:rFonts w:hint="eastAsia"/>
        </w:rPr>
        <w:t xml:space="preserve">playing </w:t>
      </w:r>
      <w:r>
        <w:t>chess</w:t>
      </w:r>
      <w:r>
        <w:rPr>
          <w:rFonts w:hint="eastAsia"/>
        </w:rPr>
        <w:t xml:space="preserve"> is added</w:t>
      </w:r>
      <w:r>
        <w:t xml:space="preserve">, it will not only be a simple </w:t>
      </w:r>
      <w:r>
        <w:rPr>
          <w:rFonts w:hint="eastAsia"/>
        </w:rPr>
        <w:t>chessman placement system</w:t>
      </w:r>
      <w:r>
        <w:t xml:space="preserve"> but a</w:t>
      </w:r>
      <w:r>
        <w:rPr>
          <w:rFonts w:hint="eastAsia"/>
        </w:rPr>
        <w:t>lso</w:t>
      </w:r>
      <w:r>
        <w:t xml:space="preserve"> </w:t>
      </w:r>
      <w:r>
        <w:rPr>
          <w:rFonts w:hint="eastAsia"/>
        </w:rPr>
        <w:t>provide t</w:t>
      </w:r>
      <w:r>
        <w:t>he function of playing chess with people</w:t>
      </w:r>
      <w:r>
        <w:rPr>
          <w:rFonts w:hint="eastAsia"/>
        </w:rPr>
        <w:t>.</w:t>
      </w:r>
      <w:r>
        <w:t xml:space="preserve"> </w:t>
      </w:r>
      <w:r>
        <w:rPr>
          <w:rFonts w:hint="eastAsia"/>
        </w:rPr>
        <w:t xml:space="preserve">As a result, the proposed system </w:t>
      </w:r>
      <w:r>
        <w:t xml:space="preserve">can further enhance the elders’ habit of </w:t>
      </w:r>
      <w:r>
        <w:rPr>
          <w:rFonts w:hint="eastAsia"/>
        </w:rPr>
        <w:t>playing chess</w:t>
      </w:r>
      <w:r>
        <w:t xml:space="preserve"> to strengthen effective neural bonds between brain cells and reserve brain cognitive functions.</w:t>
      </w:r>
    </w:p>
    <w:p>
      <w:pPr>
        <w:pStyle w:val="24"/>
        <w:spacing w:after="120" w:line="260" w:lineRule="atLeast"/>
        <w:rPr>
          <w:rFonts w:eastAsiaTheme="minorEastAsia"/>
          <w:lang w:eastAsia="zh-TW"/>
        </w:rPr>
      </w:pPr>
      <w:r>
        <w:rPr>
          <w:b/>
        </w:rPr>
        <w:t xml:space="preserve">Author Contributions: </w:t>
      </w:r>
      <w:r>
        <w:rPr>
          <w:rFonts w:hint="eastAsia" w:eastAsiaTheme="minorEastAsia"/>
          <w:lang w:eastAsia="zh-TW"/>
        </w:rPr>
        <w:t>P</w:t>
      </w:r>
      <w:r>
        <w:rPr>
          <w:rFonts w:eastAsiaTheme="minorEastAsia"/>
          <w:lang w:eastAsia="zh-TW"/>
        </w:rPr>
        <w:t>.</w:t>
      </w:r>
      <w:r>
        <w:t>-</w:t>
      </w:r>
      <w:r>
        <w:rPr>
          <w:rFonts w:hint="eastAsia" w:eastAsiaTheme="minorEastAsia"/>
          <w:lang w:eastAsia="zh-TW"/>
        </w:rPr>
        <w:t>J</w:t>
      </w:r>
      <w:r>
        <w:rPr>
          <w:rFonts w:eastAsiaTheme="minorEastAsia"/>
          <w:lang w:eastAsia="zh-TW"/>
        </w:rPr>
        <w:t>.</w:t>
      </w:r>
      <w:r>
        <w:rPr>
          <w:rFonts w:hint="eastAsia" w:eastAsiaTheme="minorEastAsia"/>
          <w:lang w:eastAsia="zh-TW"/>
        </w:rPr>
        <w:t>C.</w:t>
      </w:r>
      <w:r>
        <w:rPr>
          <w:lang w:val="de-DE"/>
        </w:rPr>
        <w:t xml:space="preserve"> </w:t>
      </w:r>
      <w:r>
        <w:rPr>
          <w:rFonts w:eastAsiaTheme="minorEastAsia"/>
          <w:lang w:val="de-DE" w:eastAsia="zh-TW"/>
        </w:rPr>
        <w:t xml:space="preserve">and </w:t>
      </w:r>
      <w:r>
        <w:rPr>
          <w:lang w:val="de-DE"/>
        </w:rPr>
        <w:t>M.-S.W.</w:t>
      </w:r>
      <w:r>
        <w:t xml:space="preserve"> conceived and designed the experiments; </w:t>
      </w:r>
      <w:r>
        <w:rPr>
          <w:rFonts w:hint="eastAsia" w:eastAsiaTheme="minorEastAsia"/>
          <w:lang w:eastAsia="zh-TW"/>
        </w:rPr>
        <w:t>S</w:t>
      </w:r>
      <w:r>
        <w:rPr>
          <w:rFonts w:eastAsiaTheme="minorEastAsia"/>
          <w:lang w:eastAsia="zh-TW"/>
        </w:rPr>
        <w:t>.</w:t>
      </w:r>
      <w:r>
        <w:t>-</w:t>
      </w:r>
      <w:r>
        <w:rPr>
          <w:rFonts w:hint="eastAsia" w:eastAsiaTheme="minorEastAsia"/>
          <w:lang w:eastAsia="zh-TW"/>
        </w:rPr>
        <w:t>Y</w:t>
      </w:r>
      <w:r>
        <w:rPr>
          <w:rFonts w:eastAsiaTheme="minorEastAsia"/>
          <w:lang w:eastAsia="zh-TW"/>
        </w:rPr>
        <w:t>.</w:t>
      </w:r>
      <w:r>
        <w:rPr>
          <w:rFonts w:hint="eastAsia" w:eastAsiaTheme="minorEastAsia"/>
          <w:lang w:eastAsia="zh-TW"/>
        </w:rPr>
        <w:t>Y</w:t>
      </w:r>
      <w:r>
        <w:rPr>
          <w:rFonts w:eastAsiaTheme="minorEastAsia"/>
          <w:lang w:eastAsia="zh-TW"/>
        </w:rPr>
        <w:t>.</w:t>
      </w:r>
      <w:r>
        <w:rPr>
          <w:rFonts w:hint="eastAsia" w:eastAsiaTheme="minorEastAsia"/>
          <w:lang w:eastAsia="zh-TW"/>
        </w:rPr>
        <w:t>, C.-S.W</w:t>
      </w:r>
      <w:r>
        <w:rPr>
          <w:rFonts w:eastAsiaTheme="minorEastAsia"/>
          <w:lang w:eastAsia="zh-TW"/>
        </w:rPr>
        <w:t>. and</w:t>
      </w:r>
      <w:r>
        <w:t xml:space="preserve"> </w:t>
      </w:r>
      <w:r>
        <w:rPr>
          <w:rFonts w:eastAsiaTheme="minorEastAsia"/>
          <w:lang w:eastAsia="zh-TW"/>
        </w:rPr>
        <w:t>M.M.</w:t>
      </w:r>
      <w:r>
        <w:t xml:space="preserve"> performed the experiments; </w:t>
      </w:r>
      <w:r>
        <w:rPr>
          <w:lang w:val="de-DE"/>
        </w:rPr>
        <w:t>M.-S.W.</w:t>
      </w:r>
      <w:r>
        <w:t xml:space="preserve"> and </w:t>
      </w:r>
      <w:r>
        <w:rPr>
          <w:rFonts w:hint="eastAsia" w:eastAsiaTheme="minorEastAsia"/>
          <w:lang w:eastAsia="zh-TW"/>
        </w:rPr>
        <w:t>C.-S.W</w:t>
      </w:r>
      <w:r>
        <w:rPr>
          <w:rFonts w:eastAsiaTheme="minorEastAsia"/>
          <w:lang w:eastAsia="zh-TW"/>
        </w:rPr>
        <w:t>.</w:t>
      </w:r>
      <w:r>
        <w:t xml:space="preserve"> analyzed the data; </w:t>
      </w:r>
      <w:r>
        <w:rPr>
          <w:lang w:val="de-DE"/>
        </w:rPr>
        <w:t>M.-S.W.</w:t>
      </w:r>
      <w:r>
        <w:t xml:space="preserve"> </w:t>
      </w:r>
      <w:r>
        <w:rPr>
          <w:rFonts w:eastAsiaTheme="minorEastAsia"/>
          <w:lang w:eastAsia="zh-TW"/>
        </w:rPr>
        <w:t xml:space="preserve">and </w:t>
      </w:r>
      <w:r>
        <w:rPr>
          <w:rFonts w:hint="eastAsia" w:eastAsiaTheme="minorEastAsia"/>
          <w:lang w:eastAsia="zh-TW"/>
        </w:rPr>
        <w:t>P</w:t>
      </w:r>
      <w:r>
        <w:rPr>
          <w:rFonts w:eastAsiaTheme="minorEastAsia"/>
          <w:lang w:eastAsia="zh-TW"/>
        </w:rPr>
        <w:t>.</w:t>
      </w:r>
      <w:r>
        <w:t>-</w:t>
      </w:r>
      <w:r>
        <w:rPr>
          <w:rFonts w:hint="eastAsia" w:eastAsiaTheme="minorEastAsia"/>
          <w:lang w:eastAsia="zh-TW"/>
        </w:rPr>
        <w:t>J</w:t>
      </w:r>
      <w:r>
        <w:rPr>
          <w:rFonts w:eastAsiaTheme="minorEastAsia"/>
          <w:lang w:eastAsia="zh-TW"/>
        </w:rPr>
        <w:t>.</w:t>
      </w:r>
      <w:r>
        <w:rPr>
          <w:rFonts w:hint="eastAsia" w:eastAsiaTheme="minorEastAsia"/>
          <w:lang w:eastAsia="zh-TW"/>
        </w:rPr>
        <w:t>C</w:t>
      </w:r>
      <w:r>
        <w:rPr>
          <w:rFonts w:eastAsiaTheme="minorEastAsia"/>
          <w:lang w:eastAsia="zh-TW"/>
        </w:rPr>
        <w:t>.</w:t>
      </w:r>
      <w:r>
        <w:t xml:space="preserve"> contributed materials and analytical tools; </w:t>
      </w:r>
      <w:r>
        <w:rPr>
          <w:lang w:val="de-DE"/>
        </w:rPr>
        <w:t>M.-S.W.</w:t>
      </w:r>
      <w:r>
        <w:t xml:space="preserve"> wrote the</w:t>
      </w:r>
      <w:r>
        <w:rPr>
          <w:rFonts w:hint="eastAsia" w:eastAsiaTheme="minorEastAsia"/>
          <w:lang w:eastAsia="zh-TW"/>
        </w:rPr>
        <w:t xml:space="preserve"> paper.</w:t>
      </w:r>
    </w:p>
    <w:p>
      <w:pPr>
        <w:pStyle w:val="24"/>
        <w:spacing w:after="120" w:line="260" w:lineRule="atLeast"/>
        <w:rPr>
          <w:rFonts w:eastAsiaTheme="minorEastAsia"/>
          <w:highlight w:val="yellow"/>
          <w:lang w:eastAsia="zh-TW"/>
        </w:rPr>
      </w:pPr>
      <w:r>
        <w:rPr>
          <w:b/>
        </w:rPr>
        <w:t xml:space="preserve">Funding: </w:t>
      </w:r>
      <w:r>
        <w:t xml:space="preserve">This research was funded by Higher Education Sprout </w:t>
      </w:r>
      <w:r>
        <w:rPr>
          <w:rFonts w:hint="eastAsia" w:eastAsiaTheme="minorEastAsia"/>
          <w:lang w:eastAsia="zh-TW"/>
        </w:rPr>
        <w:t xml:space="preserve">project from </w:t>
      </w:r>
      <w:r>
        <w:t>the Ministry of Education, Taiwan and contract No. of MOST 108-</w:t>
      </w:r>
      <w:r>
        <w:rPr>
          <w:rFonts w:eastAsia="DFKai-SB"/>
        </w:rPr>
        <w:t>2221-E-218-0</w:t>
      </w:r>
      <w:r>
        <w:rPr>
          <w:rFonts w:hint="eastAsia" w:eastAsia="DFKai-SB"/>
        </w:rPr>
        <w:t>29</w:t>
      </w:r>
      <w:r>
        <w:rPr>
          <w:rFonts w:hint="eastAsia" w:eastAsia="DFKai-SB"/>
          <w:lang w:eastAsia="zh-TW"/>
        </w:rPr>
        <w:t xml:space="preserve">- </w:t>
      </w:r>
      <w:r>
        <w:rPr>
          <w:rFonts w:hint="eastAsia" w:eastAsiaTheme="minorEastAsia"/>
          <w:lang w:eastAsia="zh-TW"/>
        </w:rPr>
        <w:t>from the</w:t>
      </w:r>
      <w:r>
        <w:t xml:space="preserve"> Ministry of Science and Technology, Taiwan.</w:t>
      </w:r>
    </w:p>
    <w:p>
      <w:pPr>
        <w:pStyle w:val="24"/>
        <w:spacing w:after="120" w:line="260" w:lineRule="atLeast"/>
        <w:rPr>
          <w:rFonts w:eastAsiaTheme="minorEastAsia"/>
          <w:b/>
          <w:lang w:eastAsia="zh-TW"/>
        </w:rPr>
      </w:pPr>
      <w:r>
        <w:rPr>
          <w:b/>
        </w:rPr>
        <w:t xml:space="preserve">Acknowledgments: </w:t>
      </w:r>
      <w:r>
        <w:t>The authors would like to thank all the reviewers for their constructive reviews.</w:t>
      </w:r>
    </w:p>
    <w:p>
      <w:pPr>
        <w:pStyle w:val="24"/>
        <w:spacing w:after="120" w:line="260" w:lineRule="atLeast"/>
        <w:rPr>
          <w:shd w:val="clear" w:color="auto" w:fill="FFFFFF"/>
        </w:rPr>
      </w:pPr>
      <w:r>
        <w:rPr>
          <w:b/>
        </w:rPr>
        <w:t xml:space="preserve">Conflicts of Interest: </w:t>
      </w:r>
      <w:r>
        <w:t>The authors declare no conflicts of interest.</w:t>
      </w:r>
    </w:p>
    <w:p>
      <w:pPr>
        <w:pStyle w:val="50"/>
        <w:rPr>
          <w:color w:val="000000" w:themeColor="text1"/>
          <w14:textFill>
            <w14:solidFill>
              <w14:schemeClr w14:val="tx1"/>
            </w14:solidFill>
          </w14:textFill>
        </w:rPr>
      </w:pPr>
      <w:r>
        <w:rPr>
          <w:color w:val="000000" w:themeColor="text1"/>
          <w14:textFill>
            <w14:solidFill>
              <w14:schemeClr w14:val="tx1"/>
            </w14:solidFill>
          </w14:textFill>
        </w:rPr>
        <w:t>References</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Available</w:t>
      </w:r>
      <w:r>
        <w:rPr>
          <w:rFonts w:ascii="Palatino Linotype" w:hAnsi="Palatino Linotype"/>
          <w:i/>
          <w:sz w:val="18"/>
          <w:szCs w:val="18"/>
        </w:rPr>
        <w:t xml:space="preserve"> </w:t>
      </w:r>
      <w:r>
        <w:rPr>
          <w:rFonts w:ascii="Palatino Linotype" w:hAnsi="Palatino Linotype"/>
          <w:sz w:val="18"/>
          <w:szCs w:val="18"/>
        </w:rPr>
        <w:t>online:</w:t>
      </w:r>
      <w:r>
        <w:rPr>
          <w:rFonts w:ascii="Palatino Linotype" w:hAnsi="Palatino Linotype"/>
          <w:i/>
          <w:sz w:val="18"/>
          <w:szCs w:val="18"/>
        </w:rPr>
        <w:t xml:space="preserve"> </w:t>
      </w:r>
      <w:r>
        <w:rPr>
          <w:rFonts w:ascii="Palatino Linotype" w:hAnsi="Palatino Linotype"/>
          <w:sz w:val="18"/>
          <w:szCs w:val="18"/>
        </w:rPr>
        <w:t>http://www.tada2002.org.tw/About/Isnt</w:t>
      </w:r>
      <w:r>
        <w:rPr>
          <w:rFonts w:hint="default" w:ascii="Palatino Linotype" w:hAnsi="Palatino Linotype" w:cs="Palatino Linotype"/>
          <w:sz w:val="18"/>
          <w:szCs w:val="18"/>
        </w:rPr>
        <w:t>Dementia</w:t>
      </w:r>
      <w:r>
        <w:rPr>
          <w:rFonts w:hint="default" w:ascii="Palatino Linotype" w:hAnsi="Palatino Linotype" w:cs="Palatino Linotype"/>
          <w:i/>
          <w:sz w:val="18"/>
          <w:szCs w:val="18"/>
        </w:rPr>
        <w:t xml:space="preserve"> </w:t>
      </w:r>
      <w:r>
        <w:rPr>
          <w:rFonts w:hint="default" w:ascii="Palatino Linotype" w:hAnsi="Palatino Linotype" w:cs="Palatino Linotype"/>
          <w:sz w:val="18"/>
          <w:szCs w:val="18"/>
        </w:rPr>
        <w:t>(</w:t>
      </w:r>
      <w:r>
        <w:rPr>
          <w:rFonts w:hint="default" w:ascii="Palatino Linotype" w:hAnsi="Palatino Linotype" w:cs="Palatino Linotype"/>
          <w:sz w:val="18"/>
          <w:szCs w:val="18"/>
          <w:lang w:val="en-US"/>
        </w:rPr>
        <w:t>1</w:t>
      </w:r>
      <w:r>
        <w:rPr>
          <w:rFonts w:hint="default" w:ascii="Palatino Linotype" w:hAnsi="Palatino Linotype" w:cs="Palatino Linotype"/>
          <w:sz w:val="18"/>
          <w:szCs w:val="18"/>
        </w:rPr>
        <w:t xml:space="preserve"> </w:t>
      </w:r>
      <w:r>
        <w:rPr>
          <w:rFonts w:hint="default" w:ascii="Palatino Linotype" w:hAnsi="Palatino Linotype" w:cs="Palatino Linotype"/>
          <w:sz w:val="18"/>
          <w:szCs w:val="18"/>
          <w:lang w:val="en-US"/>
        </w:rPr>
        <w:t>October</w:t>
      </w:r>
      <w:r>
        <w:rPr>
          <w:rFonts w:hint="default" w:ascii="Palatino Linotype" w:hAnsi="Palatino Linotype" w:cs="Palatino Linotype"/>
          <w:sz w:val="18"/>
          <w:szCs w:val="18"/>
        </w:rPr>
        <w:t xml:space="preserve"> 20</w:t>
      </w:r>
      <w:r>
        <w:rPr>
          <w:rFonts w:hint="default" w:ascii="Palatino Linotype" w:hAnsi="Palatino Linotype" w:cs="Palatino Linotype"/>
          <w:sz w:val="18"/>
          <w:szCs w:val="18"/>
          <w:lang w:val="en-US"/>
        </w:rPr>
        <w:t>19</w:t>
      </w:r>
      <w:r>
        <w:rPr>
          <w:rFonts w:hint="default" w:ascii="Palatino Linotype" w:hAnsi="Palatino Linotype" w:cs="Palatino Linotype"/>
          <w:sz w:val="18"/>
          <w:szCs w:val="18"/>
        </w:rPr>
        <w:t>).</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Ukida,</w:t>
      </w:r>
      <w:r>
        <w:rPr>
          <w:rFonts w:ascii="Palatino Linotype" w:hAnsi="Palatino Linotype"/>
          <w:i/>
          <w:sz w:val="18"/>
          <w:szCs w:val="18"/>
        </w:rPr>
        <w:t xml:space="preserve"> </w:t>
      </w:r>
      <w:r>
        <w:rPr>
          <w:rFonts w:ascii="Palatino Linotype" w:hAnsi="Palatino Linotype"/>
          <w:sz w:val="18"/>
          <w:szCs w:val="18"/>
        </w:rPr>
        <w:t>H.;</w:t>
      </w:r>
      <w:r>
        <w:rPr>
          <w:rFonts w:ascii="Palatino Linotype" w:hAnsi="Palatino Linotype"/>
          <w:i/>
          <w:sz w:val="18"/>
          <w:szCs w:val="18"/>
        </w:rPr>
        <w:t xml:space="preserve"> </w:t>
      </w:r>
      <w:r>
        <w:rPr>
          <w:rFonts w:ascii="Palatino Linotype" w:hAnsi="Palatino Linotype"/>
          <w:sz w:val="18"/>
          <w:szCs w:val="18"/>
        </w:rPr>
        <w:t>Terama,</w:t>
      </w:r>
      <w:r>
        <w:rPr>
          <w:rFonts w:ascii="Palatino Linotype" w:hAnsi="Palatino Linotype"/>
          <w:i/>
          <w:sz w:val="18"/>
          <w:szCs w:val="18"/>
        </w:rPr>
        <w:t xml:space="preserve"> </w:t>
      </w:r>
      <w:r>
        <w:rPr>
          <w:rFonts w:ascii="Palatino Linotype" w:hAnsi="Palatino Linotype"/>
          <w:sz w:val="18"/>
          <w:szCs w:val="18"/>
        </w:rPr>
        <w:t>Y.;</w:t>
      </w:r>
      <w:r>
        <w:rPr>
          <w:rFonts w:ascii="Palatino Linotype" w:hAnsi="Palatino Linotype"/>
          <w:i/>
          <w:sz w:val="18"/>
          <w:szCs w:val="18"/>
        </w:rPr>
        <w:t xml:space="preserve"> </w:t>
      </w:r>
      <w:r>
        <w:rPr>
          <w:rFonts w:ascii="Palatino Linotype" w:hAnsi="Palatino Linotype"/>
          <w:sz w:val="18"/>
          <w:szCs w:val="18"/>
        </w:rPr>
        <w:t>Ohnishi,</w:t>
      </w:r>
      <w:r>
        <w:rPr>
          <w:rFonts w:ascii="Palatino Linotype" w:hAnsi="Palatino Linotype"/>
          <w:i/>
          <w:sz w:val="18"/>
          <w:szCs w:val="18"/>
        </w:rPr>
        <w:t xml:space="preserve"> </w:t>
      </w:r>
      <w:r>
        <w:rPr>
          <w:rFonts w:ascii="Palatino Linotype" w:hAnsi="Palatino Linotype"/>
          <w:sz w:val="18"/>
          <w:szCs w:val="18"/>
        </w:rPr>
        <w:t>H.</w:t>
      </w:r>
      <w:r>
        <w:rPr>
          <w:rFonts w:ascii="Palatino Linotype" w:hAnsi="Palatino Linotype"/>
          <w:i/>
          <w:sz w:val="18"/>
          <w:szCs w:val="18"/>
        </w:rPr>
        <w:t xml:space="preserve"> </w:t>
      </w:r>
      <w:r>
        <w:rPr>
          <w:rFonts w:ascii="Palatino Linotype" w:hAnsi="Palatino Linotype"/>
          <w:sz w:val="18"/>
          <w:szCs w:val="18"/>
        </w:rPr>
        <w:t>Object</w:t>
      </w:r>
      <w:r>
        <w:rPr>
          <w:rFonts w:ascii="Palatino Linotype" w:hAnsi="Palatino Linotype"/>
          <w:i/>
          <w:sz w:val="18"/>
          <w:szCs w:val="18"/>
        </w:rPr>
        <w:t xml:space="preserve"> </w:t>
      </w:r>
      <w:r>
        <w:rPr>
          <w:rFonts w:ascii="Palatino Linotype" w:hAnsi="Palatino Linotype"/>
          <w:sz w:val="18"/>
          <w:szCs w:val="18"/>
        </w:rPr>
        <w:t>tracking</w:t>
      </w:r>
      <w:r>
        <w:rPr>
          <w:rFonts w:ascii="Palatino Linotype" w:hAnsi="Palatino Linotype"/>
          <w:i/>
          <w:sz w:val="18"/>
          <w:szCs w:val="18"/>
        </w:rPr>
        <w:t xml:space="preserve"> </w:t>
      </w:r>
      <w:r>
        <w:rPr>
          <w:rFonts w:ascii="Palatino Linotype" w:hAnsi="Palatino Linotype"/>
          <w:sz w:val="18"/>
          <w:szCs w:val="18"/>
        </w:rPr>
        <w:t>system</w:t>
      </w:r>
      <w:r>
        <w:rPr>
          <w:rFonts w:ascii="Palatino Linotype" w:hAnsi="Palatino Linotype"/>
          <w:i/>
          <w:sz w:val="18"/>
          <w:szCs w:val="18"/>
        </w:rPr>
        <w:t xml:space="preserve"> </w:t>
      </w:r>
      <w:r>
        <w:rPr>
          <w:rFonts w:ascii="Palatino Linotype" w:hAnsi="Palatino Linotype"/>
          <w:sz w:val="18"/>
          <w:szCs w:val="18"/>
        </w:rPr>
        <w:t>by</w:t>
      </w:r>
      <w:r>
        <w:rPr>
          <w:rFonts w:ascii="Palatino Linotype" w:hAnsi="Palatino Linotype"/>
          <w:i/>
          <w:sz w:val="18"/>
          <w:szCs w:val="18"/>
        </w:rPr>
        <w:t xml:space="preserve"> </w:t>
      </w:r>
      <w:r>
        <w:rPr>
          <w:rFonts w:ascii="Palatino Linotype" w:hAnsi="Palatino Linotype"/>
          <w:sz w:val="18"/>
          <w:szCs w:val="18"/>
        </w:rPr>
        <w:t>adaptive</w:t>
      </w:r>
      <w:r>
        <w:rPr>
          <w:rFonts w:ascii="Palatino Linotype" w:hAnsi="Palatino Linotype"/>
          <w:i/>
          <w:sz w:val="18"/>
          <w:szCs w:val="18"/>
        </w:rPr>
        <w:t xml:space="preserve"> </w:t>
      </w:r>
      <w:r>
        <w:rPr>
          <w:rFonts w:ascii="Palatino Linotype" w:hAnsi="Palatino Linotype"/>
          <w:sz w:val="18"/>
          <w:szCs w:val="18"/>
        </w:rPr>
        <w:t>pan-tilt-zoom</w:t>
      </w:r>
      <w:r>
        <w:rPr>
          <w:rFonts w:ascii="Palatino Linotype" w:hAnsi="Palatino Linotype"/>
          <w:i/>
          <w:sz w:val="18"/>
          <w:szCs w:val="18"/>
        </w:rPr>
        <w:t xml:space="preserve"> </w:t>
      </w:r>
      <w:r>
        <w:rPr>
          <w:rFonts w:ascii="Palatino Linotype" w:hAnsi="Palatino Linotype"/>
          <w:sz w:val="18"/>
          <w:szCs w:val="18"/>
        </w:rPr>
        <w:t>cameras</w:t>
      </w:r>
      <w:r>
        <w:rPr>
          <w:rFonts w:ascii="Palatino Linotype" w:hAnsi="Palatino Linotype"/>
          <w:i/>
          <w:sz w:val="18"/>
          <w:szCs w:val="18"/>
        </w:rPr>
        <w:t xml:space="preserve"> </w:t>
      </w:r>
      <w:r>
        <w:rPr>
          <w:rFonts w:ascii="Palatino Linotype" w:hAnsi="Palatino Linotype"/>
          <w:sz w:val="18"/>
          <w:szCs w:val="18"/>
        </w:rPr>
        <w:t>and</w:t>
      </w:r>
      <w:r>
        <w:rPr>
          <w:rFonts w:ascii="Palatino Linotype" w:hAnsi="Palatino Linotype"/>
          <w:i/>
          <w:sz w:val="18"/>
          <w:szCs w:val="18"/>
        </w:rPr>
        <w:t xml:space="preserve"> </w:t>
      </w:r>
      <w:r>
        <w:rPr>
          <w:rFonts w:ascii="Palatino Linotype" w:hAnsi="Palatino Linotype"/>
          <w:sz w:val="18"/>
          <w:szCs w:val="18"/>
        </w:rPr>
        <w:t>arm</w:t>
      </w:r>
      <w:r>
        <w:rPr>
          <w:rFonts w:ascii="Palatino Linotype" w:hAnsi="Palatino Linotype"/>
          <w:i/>
          <w:sz w:val="18"/>
          <w:szCs w:val="18"/>
        </w:rPr>
        <w:t xml:space="preserve"> </w:t>
      </w:r>
      <w:r>
        <w:rPr>
          <w:rFonts w:ascii="Palatino Linotype" w:hAnsi="Palatino Linotype"/>
          <w:sz w:val="18"/>
          <w:szCs w:val="18"/>
        </w:rPr>
        <w:t>robot.</w:t>
      </w:r>
      <w:r>
        <w:rPr>
          <w:rFonts w:ascii="Palatino Linotype" w:hAnsi="Palatino Linotype"/>
          <w:i/>
          <w:sz w:val="18"/>
          <w:szCs w:val="18"/>
        </w:rPr>
        <w:t xml:space="preserve"> </w:t>
      </w:r>
      <w:r>
        <w:rPr>
          <w:rFonts w:ascii="Palatino Linotype" w:hAnsi="Palatino Linotype"/>
          <w:sz w:val="18"/>
          <w:szCs w:val="18"/>
        </w:rPr>
        <w:t>In</w:t>
      </w:r>
      <w:r>
        <w:rPr>
          <w:rFonts w:ascii="Palatino Linotype" w:hAnsi="Palatino Linotype"/>
          <w:i/>
          <w:sz w:val="18"/>
          <w:szCs w:val="18"/>
        </w:rPr>
        <w:t xml:space="preserve"> </w:t>
      </w:r>
      <w:r>
        <w:rPr>
          <w:rFonts w:ascii="Palatino Linotype" w:hAnsi="Palatino Linotype"/>
          <w:sz w:val="18"/>
          <w:szCs w:val="18"/>
        </w:rPr>
        <w:t>Proceedings</w:t>
      </w:r>
      <w:r>
        <w:rPr>
          <w:rFonts w:ascii="Palatino Linotype" w:hAnsi="Palatino Linotype"/>
          <w:i/>
          <w:sz w:val="18"/>
          <w:szCs w:val="18"/>
        </w:rPr>
        <w:t xml:space="preserve"> </w:t>
      </w:r>
      <w:r>
        <w:rPr>
          <w:rFonts w:ascii="Palatino Linotype" w:hAnsi="Palatino Linotype"/>
          <w:sz w:val="18"/>
          <w:szCs w:val="18"/>
        </w:rPr>
        <w:t>of</w:t>
      </w:r>
      <w:r>
        <w:rPr>
          <w:rFonts w:ascii="Palatino Linotype" w:hAnsi="Palatino Linotype"/>
          <w:i/>
          <w:sz w:val="18"/>
          <w:szCs w:val="18"/>
        </w:rPr>
        <w:t xml:space="preserve"> </w:t>
      </w:r>
      <w:r>
        <w:rPr>
          <w:rFonts w:ascii="Palatino Linotype" w:hAnsi="Palatino Linotype"/>
          <w:sz w:val="18"/>
          <w:szCs w:val="18"/>
        </w:rPr>
        <w:t>the</w:t>
      </w:r>
      <w:r>
        <w:rPr>
          <w:rFonts w:ascii="Palatino Linotype" w:hAnsi="Palatino Linotype"/>
          <w:i/>
          <w:sz w:val="18"/>
          <w:szCs w:val="18"/>
        </w:rPr>
        <w:t xml:space="preserve"> </w:t>
      </w:r>
      <w:r>
        <w:rPr>
          <w:rFonts w:ascii="Palatino Linotype" w:hAnsi="Palatino Linotype"/>
          <w:sz w:val="18"/>
          <w:szCs w:val="18"/>
        </w:rPr>
        <w:t>2012</w:t>
      </w:r>
      <w:r>
        <w:rPr>
          <w:rFonts w:ascii="Palatino Linotype" w:hAnsi="Palatino Linotype"/>
          <w:i/>
          <w:sz w:val="18"/>
          <w:szCs w:val="18"/>
        </w:rPr>
        <w:t xml:space="preserve"> </w:t>
      </w:r>
      <w:r>
        <w:rPr>
          <w:rFonts w:ascii="Palatino Linotype" w:hAnsi="Palatino Linotype"/>
          <w:sz w:val="18"/>
          <w:szCs w:val="18"/>
        </w:rPr>
        <w:t>SICE</w:t>
      </w:r>
      <w:r>
        <w:rPr>
          <w:rFonts w:ascii="Palatino Linotype" w:hAnsi="Palatino Linotype"/>
          <w:i/>
          <w:sz w:val="18"/>
          <w:szCs w:val="18"/>
        </w:rPr>
        <w:t xml:space="preserve"> </w:t>
      </w:r>
      <w:r>
        <w:rPr>
          <w:rFonts w:ascii="Palatino Linotype" w:hAnsi="Palatino Linotype"/>
          <w:sz w:val="18"/>
          <w:szCs w:val="18"/>
        </w:rPr>
        <w:t>Annual</w:t>
      </w:r>
      <w:r>
        <w:rPr>
          <w:rFonts w:ascii="Palatino Linotype" w:hAnsi="Palatino Linotype"/>
          <w:i/>
          <w:sz w:val="18"/>
          <w:szCs w:val="18"/>
        </w:rPr>
        <w:t xml:space="preserve"> </w:t>
      </w:r>
      <w:r>
        <w:rPr>
          <w:rFonts w:ascii="Palatino Linotype" w:hAnsi="Palatino Linotype"/>
          <w:sz w:val="18"/>
          <w:szCs w:val="18"/>
        </w:rPr>
        <w:t>Conference,</w:t>
      </w:r>
      <w:r>
        <w:rPr>
          <w:rFonts w:ascii="Palatino Linotype" w:hAnsi="Palatino Linotype"/>
          <w:i/>
          <w:sz w:val="18"/>
          <w:szCs w:val="18"/>
        </w:rPr>
        <w:t xml:space="preserve"> </w:t>
      </w:r>
      <w:r>
        <w:rPr>
          <w:rFonts w:ascii="Palatino Linotype" w:hAnsi="Palatino Linotype"/>
          <w:sz w:val="18"/>
          <w:szCs w:val="18"/>
        </w:rPr>
        <w:t>Akita,</w:t>
      </w:r>
      <w:r>
        <w:rPr>
          <w:rFonts w:ascii="Palatino Linotype" w:hAnsi="Palatino Linotype"/>
          <w:i/>
          <w:sz w:val="18"/>
          <w:szCs w:val="18"/>
        </w:rPr>
        <w:t xml:space="preserve"> </w:t>
      </w:r>
      <w:r>
        <w:rPr>
          <w:rFonts w:ascii="Palatino Linotype" w:hAnsi="Palatino Linotype"/>
          <w:sz w:val="18"/>
          <w:szCs w:val="18"/>
        </w:rPr>
        <w:t>Japan,</w:t>
      </w:r>
      <w:r>
        <w:rPr>
          <w:rFonts w:ascii="Palatino Linotype" w:hAnsi="Palatino Linotype"/>
          <w:i/>
          <w:sz w:val="18"/>
          <w:szCs w:val="18"/>
        </w:rPr>
        <w:t xml:space="preserve"> </w:t>
      </w:r>
      <w:r>
        <w:rPr>
          <w:rFonts w:ascii="Palatino Linotype" w:hAnsi="Palatino Linotype"/>
          <w:sz w:val="18"/>
          <w:szCs w:val="18"/>
        </w:rPr>
        <w:t>20–23</w:t>
      </w:r>
      <w:r>
        <w:rPr>
          <w:rFonts w:ascii="Palatino Linotype" w:hAnsi="Palatino Linotype"/>
          <w:i/>
          <w:sz w:val="18"/>
          <w:szCs w:val="18"/>
        </w:rPr>
        <w:t xml:space="preserve"> </w:t>
      </w:r>
      <w:r>
        <w:rPr>
          <w:rFonts w:ascii="Palatino Linotype" w:hAnsi="Palatino Linotype"/>
          <w:sz w:val="18"/>
          <w:szCs w:val="18"/>
        </w:rPr>
        <w:t>August</w:t>
      </w:r>
      <w:r>
        <w:rPr>
          <w:rFonts w:ascii="Palatino Linotype" w:hAnsi="Palatino Linotype"/>
          <w:i/>
          <w:sz w:val="18"/>
          <w:szCs w:val="18"/>
        </w:rPr>
        <w:t xml:space="preserve"> </w:t>
      </w:r>
      <w:r>
        <w:rPr>
          <w:rFonts w:ascii="Palatino Linotype" w:hAnsi="Palatino Linotype"/>
          <w:sz w:val="18"/>
          <w:szCs w:val="18"/>
        </w:rPr>
        <w:t>2012.</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bookmarkStart w:id="43" w:name="_ENREF_2"/>
      <w:r>
        <w:rPr>
          <w:rFonts w:ascii="Palatino Linotype" w:hAnsi="Palatino Linotype"/>
          <w:sz w:val="18"/>
          <w:szCs w:val="18"/>
        </w:rPr>
        <w:t>Lin,</w:t>
      </w:r>
      <w:r>
        <w:rPr>
          <w:rFonts w:ascii="Palatino Linotype" w:hAnsi="Palatino Linotype"/>
          <w:i/>
          <w:sz w:val="18"/>
          <w:szCs w:val="18"/>
        </w:rPr>
        <w:t xml:space="preserve"> </w:t>
      </w:r>
      <w:r>
        <w:rPr>
          <w:rFonts w:ascii="Palatino Linotype" w:hAnsi="Palatino Linotype"/>
          <w:sz w:val="18"/>
          <w:szCs w:val="18"/>
        </w:rPr>
        <w:t>C.-J.;</w:t>
      </w:r>
      <w:r>
        <w:rPr>
          <w:rFonts w:ascii="Palatino Linotype" w:hAnsi="Palatino Linotype"/>
          <w:i/>
          <w:sz w:val="18"/>
          <w:szCs w:val="18"/>
        </w:rPr>
        <w:t xml:space="preserve"> </w:t>
      </w:r>
      <w:r>
        <w:rPr>
          <w:rFonts w:ascii="Palatino Linotype" w:hAnsi="Palatino Linotype"/>
          <w:sz w:val="18"/>
          <w:szCs w:val="18"/>
        </w:rPr>
        <w:t>Shaw,</w:t>
      </w:r>
      <w:r>
        <w:rPr>
          <w:rFonts w:ascii="Palatino Linotype" w:hAnsi="Palatino Linotype"/>
          <w:i/>
          <w:sz w:val="18"/>
          <w:szCs w:val="18"/>
        </w:rPr>
        <w:t xml:space="preserve"> </w:t>
      </w:r>
      <w:r>
        <w:rPr>
          <w:rFonts w:ascii="Palatino Linotype" w:hAnsi="Palatino Linotype"/>
          <w:sz w:val="18"/>
          <w:szCs w:val="18"/>
        </w:rPr>
        <w:t>J.;</w:t>
      </w:r>
      <w:r>
        <w:rPr>
          <w:rFonts w:ascii="Palatino Linotype" w:hAnsi="Palatino Linotype"/>
          <w:i/>
          <w:sz w:val="18"/>
          <w:szCs w:val="18"/>
        </w:rPr>
        <w:t xml:space="preserve"> </w:t>
      </w:r>
      <w:r>
        <w:rPr>
          <w:rFonts w:ascii="Palatino Linotype" w:hAnsi="Palatino Linotype"/>
          <w:sz w:val="18"/>
          <w:szCs w:val="18"/>
        </w:rPr>
        <w:t>Tsou,</w:t>
      </w:r>
      <w:r>
        <w:rPr>
          <w:rFonts w:ascii="Palatino Linotype" w:hAnsi="Palatino Linotype"/>
          <w:i/>
          <w:sz w:val="18"/>
          <w:szCs w:val="18"/>
        </w:rPr>
        <w:t xml:space="preserve"> </w:t>
      </w:r>
      <w:r>
        <w:rPr>
          <w:rFonts w:ascii="Palatino Linotype" w:hAnsi="Palatino Linotype"/>
          <w:sz w:val="18"/>
          <w:szCs w:val="18"/>
        </w:rPr>
        <w:t>P.-C.;</w:t>
      </w:r>
      <w:r>
        <w:rPr>
          <w:rFonts w:ascii="Palatino Linotype" w:hAnsi="Palatino Linotype"/>
          <w:i/>
          <w:sz w:val="18"/>
          <w:szCs w:val="18"/>
        </w:rPr>
        <w:t xml:space="preserve"> </w:t>
      </w:r>
      <w:r>
        <w:rPr>
          <w:rFonts w:ascii="Palatino Linotype" w:hAnsi="Palatino Linotype"/>
          <w:sz w:val="18"/>
          <w:szCs w:val="18"/>
        </w:rPr>
        <w:t>Liu,</w:t>
      </w:r>
      <w:r>
        <w:rPr>
          <w:rFonts w:ascii="Palatino Linotype" w:hAnsi="Palatino Linotype"/>
          <w:i/>
          <w:sz w:val="18"/>
          <w:szCs w:val="18"/>
        </w:rPr>
        <w:t xml:space="preserve"> </w:t>
      </w:r>
      <w:r>
        <w:rPr>
          <w:rFonts w:ascii="Palatino Linotype" w:hAnsi="Palatino Linotype"/>
          <w:sz w:val="18"/>
          <w:szCs w:val="18"/>
        </w:rPr>
        <w:t>C.-C.</w:t>
      </w:r>
      <w:r>
        <w:rPr>
          <w:rFonts w:ascii="Palatino Linotype" w:hAnsi="Palatino Linotype"/>
          <w:i/>
          <w:sz w:val="18"/>
          <w:szCs w:val="18"/>
        </w:rPr>
        <w:t xml:space="preserve"> </w:t>
      </w:r>
      <w:r>
        <w:rPr>
          <w:rFonts w:ascii="Palatino Linotype" w:hAnsi="Palatino Linotype"/>
          <w:sz w:val="18"/>
          <w:szCs w:val="18"/>
        </w:rPr>
        <w:t>Vision</w:t>
      </w:r>
      <w:r>
        <w:rPr>
          <w:rFonts w:ascii="Palatino Linotype" w:hAnsi="Palatino Linotype"/>
          <w:i/>
          <w:sz w:val="18"/>
          <w:szCs w:val="18"/>
        </w:rPr>
        <w:t xml:space="preserve"> </w:t>
      </w:r>
      <w:r>
        <w:rPr>
          <w:rFonts w:ascii="Palatino Linotype" w:hAnsi="Palatino Linotype"/>
          <w:sz w:val="18"/>
          <w:szCs w:val="18"/>
        </w:rPr>
        <w:t>servo</w:t>
      </w:r>
      <w:r>
        <w:rPr>
          <w:rFonts w:ascii="Palatino Linotype" w:hAnsi="Palatino Linotype"/>
          <w:i/>
          <w:sz w:val="18"/>
          <w:szCs w:val="18"/>
        </w:rPr>
        <w:t xml:space="preserve"> </w:t>
      </w:r>
      <w:r>
        <w:rPr>
          <w:rFonts w:ascii="Palatino Linotype" w:hAnsi="Palatino Linotype"/>
          <w:sz w:val="18"/>
          <w:szCs w:val="18"/>
        </w:rPr>
        <w:t>based</w:t>
      </w:r>
      <w:r>
        <w:rPr>
          <w:rFonts w:ascii="Palatino Linotype" w:hAnsi="Palatino Linotype"/>
          <w:i/>
          <w:sz w:val="18"/>
          <w:szCs w:val="18"/>
        </w:rPr>
        <w:t xml:space="preserve"> </w:t>
      </w:r>
      <w:r>
        <w:rPr>
          <w:rFonts w:ascii="Palatino Linotype" w:hAnsi="Palatino Linotype"/>
          <w:sz w:val="18"/>
          <w:szCs w:val="18"/>
        </w:rPr>
        <w:t>Delta</w:t>
      </w:r>
      <w:r>
        <w:rPr>
          <w:rFonts w:ascii="Palatino Linotype" w:hAnsi="Palatino Linotype"/>
          <w:i/>
          <w:sz w:val="18"/>
          <w:szCs w:val="18"/>
        </w:rPr>
        <w:t xml:space="preserve"> </w:t>
      </w:r>
      <w:r>
        <w:rPr>
          <w:rFonts w:ascii="Palatino Linotype" w:hAnsi="Palatino Linotype"/>
          <w:sz w:val="18"/>
          <w:szCs w:val="18"/>
        </w:rPr>
        <w:t>robot</w:t>
      </w:r>
      <w:r>
        <w:rPr>
          <w:rFonts w:ascii="Palatino Linotype" w:hAnsi="Palatino Linotype"/>
          <w:i/>
          <w:sz w:val="18"/>
          <w:szCs w:val="18"/>
        </w:rPr>
        <w:t xml:space="preserve"> </w:t>
      </w:r>
      <w:r>
        <w:rPr>
          <w:rFonts w:ascii="Palatino Linotype" w:hAnsi="Palatino Linotype"/>
          <w:sz w:val="18"/>
          <w:szCs w:val="18"/>
        </w:rPr>
        <w:t>to</w:t>
      </w:r>
      <w:r>
        <w:rPr>
          <w:rFonts w:ascii="Palatino Linotype" w:hAnsi="Palatino Linotype"/>
          <w:i/>
          <w:sz w:val="18"/>
          <w:szCs w:val="18"/>
        </w:rPr>
        <w:t xml:space="preserve"> </w:t>
      </w:r>
      <w:r>
        <w:rPr>
          <w:rFonts w:ascii="Palatino Linotype" w:hAnsi="Palatino Linotype"/>
          <w:sz w:val="18"/>
          <w:szCs w:val="18"/>
        </w:rPr>
        <w:t>pick-and-place</w:t>
      </w:r>
      <w:r>
        <w:rPr>
          <w:rFonts w:ascii="Palatino Linotype" w:hAnsi="Palatino Linotype"/>
          <w:i/>
          <w:sz w:val="18"/>
          <w:szCs w:val="18"/>
        </w:rPr>
        <w:t xml:space="preserve"> </w:t>
      </w:r>
      <w:r>
        <w:rPr>
          <w:rFonts w:ascii="Palatino Linotype" w:hAnsi="Palatino Linotype"/>
          <w:sz w:val="18"/>
          <w:szCs w:val="18"/>
        </w:rPr>
        <w:t>moving</w:t>
      </w:r>
      <w:r>
        <w:rPr>
          <w:rFonts w:ascii="Palatino Linotype" w:hAnsi="Palatino Linotype"/>
          <w:i/>
          <w:sz w:val="18"/>
          <w:szCs w:val="18"/>
        </w:rPr>
        <w:t xml:space="preserve"> </w:t>
      </w:r>
      <w:r>
        <w:rPr>
          <w:rFonts w:ascii="Palatino Linotype" w:hAnsi="Palatino Linotype"/>
          <w:sz w:val="18"/>
          <w:szCs w:val="18"/>
        </w:rPr>
        <w:t>parts.</w:t>
      </w:r>
      <w:r>
        <w:rPr>
          <w:rFonts w:ascii="Palatino Linotype" w:hAnsi="Palatino Linotype"/>
          <w:i/>
          <w:sz w:val="18"/>
          <w:szCs w:val="18"/>
        </w:rPr>
        <w:t xml:space="preserve"> </w:t>
      </w:r>
      <w:r>
        <w:rPr>
          <w:rFonts w:ascii="Palatino Linotype" w:hAnsi="Palatino Linotype"/>
          <w:sz w:val="18"/>
          <w:szCs w:val="18"/>
        </w:rPr>
        <w:t>In</w:t>
      </w:r>
      <w:r>
        <w:rPr>
          <w:rFonts w:ascii="Palatino Linotype" w:hAnsi="Palatino Linotype"/>
          <w:i/>
          <w:sz w:val="18"/>
          <w:szCs w:val="18"/>
        </w:rPr>
        <w:t xml:space="preserve"> </w:t>
      </w:r>
      <w:r>
        <w:rPr>
          <w:rFonts w:ascii="Palatino Linotype" w:hAnsi="Palatino Linotype"/>
          <w:sz w:val="18"/>
          <w:szCs w:val="18"/>
        </w:rPr>
        <w:t>Proceedings</w:t>
      </w:r>
      <w:r>
        <w:rPr>
          <w:rFonts w:ascii="Palatino Linotype" w:hAnsi="Palatino Linotype"/>
          <w:i/>
          <w:sz w:val="18"/>
          <w:szCs w:val="18"/>
        </w:rPr>
        <w:t xml:space="preserve"> </w:t>
      </w:r>
      <w:r>
        <w:rPr>
          <w:rFonts w:ascii="Palatino Linotype" w:hAnsi="Palatino Linotype"/>
          <w:sz w:val="18"/>
          <w:szCs w:val="18"/>
        </w:rPr>
        <w:t>of</w:t>
      </w:r>
      <w:r>
        <w:rPr>
          <w:rFonts w:ascii="Palatino Linotype" w:hAnsi="Palatino Linotype"/>
          <w:i/>
          <w:sz w:val="18"/>
          <w:szCs w:val="18"/>
        </w:rPr>
        <w:t xml:space="preserve"> </w:t>
      </w:r>
      <w:r>
        <w:rPr>
          <w:rFonts w:ascii="Palatino Linotype" w:hAnsi="Palatino Linotype"/>
          <w:sz w:val="18"/>
          <w:szCs w:val="18"/>
        </w:rPr>
        <w:t>the</w:t>
      </w:r>
      <w:r>
        <w:rPr>
          <w:rFonts w:ascii="Palatino Linotype" w:hAnsi="Palatino Linotype"/>
          <w:i/>
          <w:sz w:val="18"/>
          <w:szCs w:val="18"/>
        </w:rPr>
        <w:t xml:space="preserve"> </w:t>
      </w:r>
      <w:r>
        <w:rPr>
          <w:rFonts w:ascii="Palatino Linotype" w:hAnsi="Palatino Linotype"/>
          <w:sz w:val="18"/>
          <w:szCs w:val="18"/>
        </w:rPr>
        <w:t>2016</w:t>
      </w:r>
      <w:r>
        <w:rPr>
          <w:rFonts w:ascii="Palatino Linotype" w:hAnsi="Palatino Linotype"/>
          <w:i/>
          <w:sz w:val="18"/>
          <w:szCs w:val="18"/>
        </w:rPr>
        <w:t xml:space="preserve"> </w:t>
      </w:r>
      <w:r>
        <w:rPr>
          <w:rFonts w:ascii="Palatino Linotype" w:hAnsi="Palatino Linotype"/>
          <w:sz w:val="18"/>
          <w:szCs w:val="18"/>
        </w:rPr>
        <w:t>IEEE</w:t>
      </w:r>
      <w:r>
        <w:rPr>
          <w:rFonts w:ascii="Palatino Linotype" w:hAnsi="Palatino Linotype"/>
          <w:i/>
          <w:sz w:val="18"/>
          <w:szCs w:val="18"/>
        </w:rPr>
        <w:t xml:space="preserve"> </w:t>
      </w:r>
      <w:r>
        <w:rPr>
          <w:rFonts w:ascii="Palatino Linotype" w:hAnsi="Palatino Linotype"/>
          <w:sz w:val="18"/>
          <w:szCs w:val="18"/>
        </w:rPr>
        <w:t>International</w:t>
      </w:r>
      <w:r>
        <w:rPr>
          <w:rFonts w:ascii="Palatino Linotype" w:hAnsi="Palatino Linotype"/>
          <w:i/>
          <w:sz w:val="18"/>
          <w:szCs w:val="18"/>
        </w:rPr>
        <w:t xml:space="preserve"> </w:t>
      </w:r>
      <w:r>
        <w:rPr>
          <w:rFonts w:ascii="Palatino Linotype" w:hAnsi="Palatino Linotype"/>
          <w:sz w:val="18"/>
          <w:szCs w:val="18"/>
        </w:rPr>
        <w:t>Conference</w:t>
      </w:r>
      <w:r>
        <w:rPr>
          <w:rFonts w:ascii="Palatino Linotype" w:hAnsi="Palatino Linotype"/>
          <w:i/>
          <w:sz w:val="18"/>
          <w:szCs w:val="18"/>
        </w:rPr>
        <w:t xml:space="preserve"> </w:t>
      </w:r>
      <w:r>
        <w:rPr>
          <w:rFonts w:ascii="Palatino Linotype" w:hAnsi="Palatino Linotype"/>
          <w:sz w:val="18"/>
          <w:szCs w:val="18"/>
        </w:rPr>
        <w:t>on</w:t>
      </w:r>
      <w:r>
        <w:rPr>
          <w:rFonts w:ascii="Palatino Linotype" w:hAnsi="Palatino Linotype"/>
          <w:i/>
          <w:sz w:val="18"/>
          <w:szCs w:val="18"/>
        </w:rPr>
        <w:t xml:space="preserve"> </w:t>
      </w:r>
      <w:r>
        <w:rPr>
          <w:rFonts w:ascii="Palatino Linotype" w:hAnsi="Palatino Linotype"/>
          <w:sz w:val="18"/>
          <w:szCs w:val="18"/>
        </w:rPr>
        <w:t>Industrial</w:t>
      </w:r>
      <w:r>
        <w:rPr>
          <w:rFonts w:ascii="Palatino Linotype" w:hAnsi="Palatino Linotype"/>
          <w:i/>
          <w:sz w:val="18"/>
          <w:szCs w:val="18"/>
        </w:rPr>
        <w:t xml:space="preserve"> </w:t>
      </w:r>
      <w:r>
        <w:rPr>
          <w:rFonts w:ascii="Palatino Linotype" w:hAnsi="Palatino Linotype"/>
          <w:sz w:val="18"/>
          <w:szCs w:val="18"/>
        </w:rPr>
        <w:t>Technology</w:t>
      </w:r>
      <w:r>
        <w:rPr>
          <w:rFonts w:ascii="Palatino Linotype" w:hAnsi="Palatino Linotype"/>
          <w:i/>
          <w:sz w:val="18"/>
          <w:szCs w:val="18"/>
        </w:rPr>
        <w:t xml:space="preserve"> </w:t>
      </w:r>
      <w:r>
        <w:rPr>
          <w:rFonts w:ascii="Palatino Linotype" w:hAnsi="Palatino Linotype"/>
          <w:sz w:val="18"/>
          <w:szCs w:val="18"/>
        </w:rPr>
        <w:t>(ICIT),</w:t>
      </w:r>
      <w:r>
        <w:rPr>
          <w:rFonts w:ascii="Palatino Linotype" w:hAnsi="Palatino Linotype"/>
          <w:i/>
          <w:sz w:val="18"/>
          <w:szCs w:val="18"/>
        </w:rPr>
        <w:t xml:space="preserve"> </w:t>
      </w:r>
      <w:r>
        <w:rPr>
          <w:rFonts w:ascii="Palatino Linotype" w:hAnsi="Palatino Linotype"/>
          <w:sz w:val="18"/>
          <w:szCs w:val="18"/>
        </w:rPr>
        <w:t>Taipei,</w:t>
      </w:r>
      <w:r>
        <w:rPr>
          <w:rFonts w:ascii="Palatino Linotype" w:hAnsi="Palatino Linotype"/>
          <w:i/>
          <w:sz w:val="18"/>
          <w:szCs w:val="18"/>
        </w:rPr>
        <w:t xml:space="preserve"> </w:t>
      </w:r>
      <w:r>
        <w:rPr>
          <w:rFonts w:ascii="Palatino Linotype" w:hAnsi="Palatino Linotype"/>
          <w:sz w:val="18"/>
          <w:szCs w:val="18"/>
        </w:rPr>
        <w:t>Taiwan,</w:t>
      </w:r>
      <w:r>
        <w:rPr>
          <w:rFonts w:ascii="Palatino Linotype" w:hAnsi="Palatino Linotype"/>
          <w:i/>
          <w:sz w:val="18"/>
          <w:szCs w:val="18"/>
        </w:rPr>
        <w:t xml:space="preserve"> </w:t>
      </w:r>
      <w:r>
        <w:rPr>
          <w:rFonts w:ascii="Palatino Linotype" w:hAnsi="Palatino Linotype"/>
          <w:sz w:val="18"/>
          <w:szCs w:val="18"/>
        </w:rPr>
        <w:t>14–17</w:t>
      </w:r>
      <w:r>
        <w:rPr>
          <w:rFonts w:ascii="Palatino Linotype" w:hAnsi="Palatino Linotype"/>
          <w:i/>
          <w:sz w:val="18"/>
          <w:szCs w:val="18"/>
        </w:rPr>
        <w:t xml:space="preserve"> </w:t>
      </w:r>
      <w:r>
        <w:rPr>
          <w:rFonts w:ascii="Palatino Linotype" w:hAnsi="Palatino Linotype"/>
          <w:sz w:val="18"/>
          <w:szCs w:val="18"/>
        </w:rPr>
        <w:t>March</w:t>
      </w:r>
      <w:r>
        <w:rPr>
          <w:rFonts w:ascii="Palatino Linotype" w:hAnsi="Palatino Linotype"/>
          <w:i/>
          <w:sz w:val="18"/>
          <w:szCs w:val="18"/>
        </w:rPr>
        <w:t xml:space="preserve"> </w:t>
      </w:r>
      <w:r>
        <w:rPr>
          <w:rFonts w:ascii="Palatino Linotype" w:hAnsi="Palatino Linotype"/>
          <w:sz w:val="18"/>
          <w:szCs w:val="18"/>
        </w:rPr>
        <w:t>2016.</w:t>
      </w:r>
      <w:bookmarkEnd w:id="43"/>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Althloothi,</w:t>
      </w:r>
      <w:r>
        <w:rPr>
          <w:rFonts w:ascii="Palatino Linotype" w:hAnsi="Palatino Linotype"/>
          <w:i/>
          <w:sz w:val="18"/>
          <w:szCs w:val="18"/>
        </w:rPr>
        <w:t xml:space="preserve"> </w:t>
      </w:r>
      <w:r>
        <w:rPr>
          <w:rFonts w:ascii="Palatino Linotype" w:hAnsi="Palatino Linotype"/>
          <w:sz w:val="18"/>
          <w:szCs w:val="18"/>
        </w:rPr>
        <w:t>S.;</w:t>
      </w:r>
      <w:r>
        <w:rPr>
          <w:rFonts w:ascii="Palatino Linotype" w:hAnsi="Palatino Linotype"/>
          <w:i/>
          <w:sz w:val="18"/>
          <w:szCs w:val="18"/>
        </w:rPr>
        <w:t xml:space="preserve"> </w:t>
      </w:r>
      <w:r>
        <w:rPr>
          <w:rFonts w:ascii="Palatino Linotype" w:hAnsi="Palatino Linotype"/>
          <w:sz w:val="18"/>
          <w:szCs w:val="18"/>
        </w:rPr>
        <w:t>Mahoor,</w:t>
      </w:r>
      <w:r>
        <w:rPr>
          <w:rFonts w:ascii="Palatino Linotype" w:hAnsi="Palatino Linotype"/>
          <w:i/>
          <w:sz w:val="18"/>
          <w:szCs w:val="18"/>
        </w:rPr>
        <w:t xml:space="preserve"> </w:t>
      </w:r>
      <w:r>
        <w:rPr>
          <w:rFonts w:ascii="Palatino Linotype" w:hAnsi="Palatino Linotype"/>
          <w:sz w:val="18"/>
          <w:szCs w:val="18"/>
        </w:rPr>
        <w:t>M.H.;</w:t>
      </w:r>
      <w:r>
        <w:rPr>
          <w:rFonts w:ascii="Palatino Linotype" w:hAnsi="Palatino Linotype"/>
          <w:i/>
          <w:sz w:val="18"/>
          <w:szCs w:val="18"/>
        </w:rPr>
        <w:t xml:space="preserve"> </w:t>
      </w:r>
      <w:r>
        <w:rPr>
          <w:rFonts w:ascii="Palatino Linotype" w:hAnsi="Palatino Linotype"/>
          <w:sz w:val="18"/>
          <w:szCs w:val="18"/>
        </w:rPr>
        <w:t>Zhang,</w:t>
      </w:r>
      <w:r>
        <w:rPr>
          <w:rFonts w:ascii="Palatino Linotype" w:hAnsi="Palatino Linotype"/>
          <w:i/>
          <w:sz w:val="18"/>
          <w:szCs w:val="18"/>
        </w:rPr>
        <w:t xml:space="preserve"> </w:t>
      </w:r>
      <w:r>
        <w:rPr>
          <w:rFonts w:ascii="Palatino Linotype" w:hAnsi="Palatino Linotype"/>
          <w:sz w:val="18"/>
          <w:szCs w:val="18"/>
        </w:rPr>
        <w:t>X.;</w:t>
      </w:r>
      <w:r>
        <w:rPr>
          <w:rFonts w:ascii="Palatino Linotype" w:hAnsi="Palatino Linotype"/>
          <w:i/>
          <w:sz w:val="18"/>
          <w:szCs w:val="18"/>
        </w:rPr>
        <w:t xml:space="preserve"> </w:t>
      </w:r>
      <w:r>
        <w:rPr>
          <w:rFonts w:ascii="Palatino Linotype" w:hAnsi="Palatino Linotype"/>
          <w:sz w:val="18"/>
          <w:szCs w:val="18"/>
        </w:rPr>
        <w:t>Voyles,</w:t>
      </w:r>
      <w:r>
        <w:rPr>
          <w:rFonts w:ascii="Palatino Linotype" w:hAnsi="Palatino Linotype"/>
          <w:i/>
          <w:sz w:val="18"/>
          <w:szCs w:val="18"/>
        </w:rPr>
        <w:t xml:space="preserve"> </w:t>
      </w:r>
      <w:r>
        <w:rPr>
          <w:rFonts w:ascii="Palatino Linotype" w:hAnsi="Palatino Linotype"/>
          <w:sz w:val="18"/>
          <w:szCs w:val="18"/>
        </w:rPr>
        <w:t>R.M.</w:t>
      </w:r>
      <w:r>
        <w:rPr>
          <w:rFonts w:ascii="Palatino Linotype" w:hAnsi="Palatino Linotype"/>
          <w:i/>
          <w:sz w:val="18"/>
          <w:szCs w:val="18"/>
        </w:rPr>
        <w:t xml:space="preserve"> </w:t>
      </w:r>
      <w:r>
        <w:rPr>
          <w:rFonts w:ascii="Palatino Linotype" w:hAnsi="Palatino Linotype"/>
          <w:sz w:val="18"/>
          <w:szCs w:val="18"/>
        </w:rPr>
        <w:t>Human</w:t>
      </w:r>
      <w:r>
        <w:rPr>
          <w:rFonts w:ascii="Palatino Linotype" w:hAnsi="Palatino Linotype"/>
          <w:i/>
          <w:sz w:val="18"/>
          <w:szCs w:val="18"/>
        </w:rPr>
        <w:t xml:space="preserve"> </w:t>
      </w:r>
      <w:r>
        <w:rPr>
          <w:rFonts w:ascii="Palatino Linotype" w:hAnsi="Palatino Linotype"/>
          <w:sz w:val="18"/>
          <w:szCs w:val="18"/>
        </w:rPr>
        <w:t>Activity</w:t>
      </w:r>
      <w:r>
        <w:rPr>
          <w:rFonts w:ascii="Palatino Linotype" w:hAnsi="Palatino Linotype"/>
          <w:i/>
          <w:sz w:val="18"/>
          <w:szCs w:val="18"/>
        </w:rPr>
        <w:t xml:space="preserve"> </w:t>
      </w:r>
      <w:r>
        <w:rPr>
          <w:rFonts w:ascii="Palatino Linotype" w:hAnsi="Palatino Linotype"/>
          <w:sz w:val="18"/>
          <w:szCs w:val="18"/>
        </w:rPr>
        <w:t>Recognition</w:t>
      </w:r>
      <w:r>
        <w:rPr>
          <w:rFonts w:ascii="Palatino Linotype" w:hAnsi="Palatino Linotype"/>
          <w:i/>
          <w:sz w:val="18"/>
          <w:szCs w:val="18"/>
        </w:rPr>
        <w:t xml:space="preserve"> </w:t>
      </w:r>
      <w:r>
        <w:rPr>
          <w:rFonts w:ascii="Palatino Linotype" w:hAnsi="Palatino Linotype"/>
          <w:sz w:val="18"/>
          <w:szCs w:val="18"/>
        </w:rPr>
        <w:t>Using</w:t>
      </w:r>
      <w:r>
        <w:rPr>
          <w:rFonts w:ascii="Palatino Linotype" w:hAnsi="Palatino Linotype"/>
          <w:i/>
          <w:sz w:val="18"/>
          <w:szCs w:val="18"/>
        </w:rPr>
        <w:t xml:space="preserve"> </w:t>
      </w:r>
      <w:r>
        <w:rPr>
          <w:rFonts w:ascii="Palatino Linotype" w:hAnsi="Palatino Linotype"/>
          <w:sz w:val="18"/>
          <w:szCs w:val="18"/>
        </w:rPr>
        <w:t>Multi-features</w:t>
      </w:r>
      <w:r>
        <w:rPr>
          <w:rFonts w:ascii="Palatino Linotype" w:hAnsi="Palatino Linotype"/>
          <w:i/>
          <w:sz w:val="18"/>
          <w:szCs w:val="18"/>
        </w:rPr>
        <w:t xml:space="preserve"> </w:t>
      </w:r>
      <w:r>
        <w:rPr>
          <w:rFonts w:ascii="Palatino Linotype" w:hAnsi="Palatino Linotype"/>
          <w:sz w:val="18"/>
          <w:szCs w:val="18"/>
        </w:rPr>
        <w:t>and</w:t>
      </w:r>
      <w:r>
        <w:rPr>
          <w:rFonts w:ascii="Palatino Linotype" w:hAnsi="Palatino Linotype"/>
          <w:i/>
          <w:sz w:val="18"/>
          <w:szCs w:val="18"/>
        </w:rPr>
        <w:t xml:space="preserve"> </w:t>
      </w:r>
      <w:r>
        <w:rPr>
          <w:rFonts w:ascii="Palatino Linotype" w:hAnsi="Palatino Linotype"/>
          <w:sz w:val="18"/>
          <w:szCs w:val="18"/>
        </w:rPr>
        <w:t>Multiple</w:t>
      </w:r>
      <w:r>
        <w:rPr>
          <w:rFonts w:ascii="Palatino Linotype" w:hAnsi="Palatino Linotype"/>
          <w:i/>
          <w:sz w:val="18"/>
          <w:szCs w:val="18"/>
        </w:rPr>
        <w:t xml:space="preserve"> </w:t>
      </w:r>
      <w:r>
        <w:rPr>
          <w:rFonts w:ascii="Palatino Linotype" w:hAnsi="Palatino Linotype"/>
          <w:sz w:val="18"/>
          <w:szCs w:val="18"/>
        </w:rPr>
        <w:t>Kernel</w:t>
      </w:r>
      <w:r>
        <w:rPr>
          <w:rFonts w:ascii="Palatino Linotype" w:hAnsi="Palatino Linotype"/>
          <w:i/>
          <w:sz w:val="18"/>
          <w:szCs w:val="18"/>
        </w:rPr>
        <w:t xml:space="preserve"> </w:t>
      </w:r>
      <w:r>
        <w:rPr>
          <w:rFonts w:ascii="Palatino Linotype" w:hAnsi="Palatino Linotype"/>
          <w:sz w:val="18"/>
          <w:szCs w:val="18"/>
        </w:rPr>
        <w:t>Learning.</w:t>
      </w:r>
      <w:r>
        <w:rPr>
          <w:rFonts w:ascii="Palatino Linotype" w:hAnsi="Palatino Linotype"/>
          <w:i/>
          <w:sz w:val="18"/>
          <w:szCs w:val="18"/>
        </w:rPr>
        <w:t xml:space="preserve"> Pattern Recognit. </w:t>
      </w:r>
      <w:r>
        <w:rPr>
          <w:rFonts w:ascii="Palatino Linotype" w:hAnsi="Palatino Linotype"/>
          <w:b/>
          <w:sz w:val="18"/>
          <w:szCs w:val="18"/>
        </w:rPr>
        <w:t>2014</w:t>
      </w:r>
      <w:r>
        <w:rPr>
          <w:rFonts w:ascii="Palatino Linotype" w:hAnsi="Palatino Linotype"/>
          <w:sz w:val="18"/>
          <w:szCs w:val="18"/>
        </w:rPr>
        <w:t>,</w:t>
      </w:r>
      <w:r>
        <w:rPr>
          <w:rFonts w:ascii="Palatino Linotype" w:hAnsi="Palatino Linotype"/>
          <w:i/>
          <w:sz w:val="18"/>
          <w:szCs w:val="18"/>
        </w:rPr>
        <w:t xml:space="preserve"> 47</w:t>
      </w:r>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1800–1812.</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Jalal,</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Kamal,</w:t>
      </w:r>
      <w:r>
        <w:rPr>
          <w:rFonts w:ascii="Palatino Linotype" w:hAnsi="Palatino Linotype"/>
          <w:i/>
          <w:sz w:val="18"/>
          <w:szCs w:val="18"/>
        </w:rPr>
        <w:t xml:space="preserve"> </w:t>
      </w:r>
      <w:r>
        <w:rPr>
          <w:rFonts w:ascii="Palatino Linotype" w:hAnsi="Palatino Linotype"/>
          <w:sz w:val="18"/>
          <w:szCs w:val="18"/>
        </w:rPr>
        <w:t>S.;</w:t>
      </w:r>
      <w:r>
        <w:rPr>
          <w:rFonts w:ascii="Palatino Linotype" w:hAnsi="Palatino Linotype"/>
          <w:i/>
          <w:sz w:val="18"/>
          <w:szCs w:val="18"/>
        </w:rPr>
        <w:t xml:space="preserve"> </w:t>
      </w:r>
      <w:r>
        <w:rPr>
          <w:rFonts w:ascii="Palatino Linotype" w:hAnsi="Palatino Linotype"/>
          <w:sz w:val="18"/>
          <w:szCs w:val="18"/>
        </w:rPr>
        <w:t>Kim,</w:t>
      </w:r>
      <w:r>
        <w:rPr>
          <w:rFonts w:ascii="Palatino Linotype" w:hAnsi="Palatino Linotype"/>
          <w:i/>
          <w:sz w:val="18"/>
          <w:szCs w:val="18"/>
        </w:rPr>
        <w:t xml:space="preserve"> </w:t>
      </w:r>
      <w:r>
        <w:rPr>
          <w:rFonts w:ascii="Palatino Linotype" w:hAnsi="Palatino Linotype"/>
          <w:sz w:val="18"/>
          <w:szCs w:val="18"/>
        </w:rPr>
        <w:t>D.</w:t>
      </w:r>
      <w:r>
        <w:rPr>
          <w:rFonts w:ascii="Palatino Linotype" w:hAnsi="Palatino Linotype"/>
          <w:i/>
          <w:sz w:val="18"/>
          <w:szCs w:val="18"/>
        </w:rPr>
        <w:t xml:space="preserve"> </w:t>
      </w:r>
      <w:r>
        <w:rPr>
          <w:rFonts w:ascii="Palatino Linotype" w:hAnsi="Palatino Linotype"/>
          <w:sz w:val="18"/>
          <w:szCs w:val="18"/>
        </w:rPr>
        <w:t>Shape</w:t>
      </w:r>
      <w:r>
        <w:rPr>
          <w:rFonts w:ascii="Palatino Linotype" w:hAnsi="Palatino Linotype"/>
          <w:i/>
          <w:sz w:val="18"/>
          <w:szCs w:val="18"/>
        </w:rPr>
        <w:t xml:space="preserve"> </w:t>
      </w:r>
      <w:r>
        <w:rPr>
          <w:rFonts w:ascii="Palatino Linotype" w:hAnsi="Palatino Linotype"/>
          <w:sz w:val="18"/>
          <w:szCs w:val="18"/>
        </w:rPr>
        <w:t>and</w:t>
      </w:r>
      <w:r>
        <w:rPr>
          <w:rFonts w:ascii="Palatino Linotype" w:hAnsi="Palatino Linotype"/>
          <w:i/>
          <w:sz w:val="18"/>
          <w:szCs w:val="18"/>
        </w:rPr>
        <w:t xml:space="preserve"> </w:t>
      </w:r>
      <w:r>
        <w:rPr>
          <w:rFonts w:ascii="Palatino Linotype" w:hAnsi="Palatino Linotype"/>
          <w:sz w:val="18"/>
          <w:szCs w:val="18"/>
        </w:rPr>
        <w:t>motion</w:t>
      </w:r>
      <w:r>
        <w:rPr>
          <w:rFonts w:ascii="Palatino Linotype" w:hAnsi="Palatino Linotype"/>
          <w:i/>
          <w:sz w:val="18"/>
          <w:szCs w:val="18"/>
        </w:rPr>
        <w:t xml:space="preserve"> </w:t>
      </w:r>
      <w:r>
        <w:rPr>
          <w:rFonts w:ascii="Palatino Linotype" w:hAnsi="Palatino Linotype"/>
          <w:sz w:val="18"/>
          <w:szCs w:val="18"/>
        </w:rPr>
        <w:t>features</w:t>
      </w:r>
      <w:r>
        <w:rPr>
          <w:rFonts w:ascii="Palatino Linotype" w:hAnsi="Palatino Linotype"/>
          <w:i/>
          <w:sz w:val="18"/>
          <w:szCs w:val="18"/>
        </w:rPr>
        <w:t xml:space="preserve"> </w:t>
      </w:r>
      <w:r>
        <w:rPr>
          <w:rFonts w:ascii="Palatino Linotype" w:hAnsi="Palatino Linotype"/>
          <w:sz w:val="18"/>
          <w:szCs w:val="18"/>
        </w:rPr>
        <w:t>approach</w:t>
      </w:r>
      <w:r>
        <w:rPr>
          <w:rFonts w:ascii="Palatino Linotype" w:hAnsi="Palatino Linotype"/>
          <w:i/>
          <w:sz w:val="18"/>
          <w:szCs w:val="18"/>
        </w:rPr>
        <w:t xml:space="preserve"> </w:t>
      </w:r>
      <w:r>
        <w:rPr>
          <w:rFonts w:ascii="Palatino Linotype" w:hAnsi="Palatino Linotype"/>
          <w:sz w:val="18"/>
          <w:szCs w:val="18"/>
        </w:rPr>
        <w:t>for</w:t>
      </w:r>
      <w:r>
        <w:rPr>
          <w:rFonts w:ascii="Palatino Linotype" w:hAnsi="Palatino Linotype"/>
          <w:i/>
          <w:sz w:val="18"/>
          <w:szCs w:val="18"/>
        </w:rPr>
        <w:t xml:space="preserve"> </w:t>
      </w:r>
      <w:r>
        <w:rPr>
          <w:rFonts w:ascii="Palatino Linotype" w:hAnsi="Palatino Linotype"/>
          <w:sz w:val="18"/>
          <w:szCs w:val="18"/>
        </w:rPr>
        <w:t>activity</w:t>
      </w:r>
      <w:r>
        <w:rPr>
          <w:rFonts w:ascii="Palatino Linotype" w:hAnsi="Palatino Linotype"/>
          <w:i/>
          <w:sz w:val="18"/>
          <w:szCs w:val="18"/>
        </w:rPr>
        <w:t xml:space="preserve"> </w:t>
      </w:r>
      <w:r>
        <w:rPr>
          <w:rFonts w:ascii="Palatino Linotype" w:hAnsi="Palatino Linotype"/>
          <w:sz w:val="18"/>
          <w:szCs w:val="18"/>
        </w:rPr>
        <w:t>tracking</w:t>
      </w:r>
      <w:r>
        <w:rPr>
          <w:rFonts w:ascii="Palatino Linotype" w:hAnsi="Palatino Linotype"/>
          <w:i/>
          <w:sz w:val="18"/>
          <w:szCs w:val="18"/>
        </w:rPr>
        <w:t xml:space="preserve"> </w:t>
      </w:r>
      <w:r>
        <w:rPr>
          <w:rFonts w:ascii="Palatino Linotype" w:hAnsi="Palatino Linotype"/>
          <w:sz w:val="18"/>
          <w:szCs w:val="18"/>
        </w:rPr>
        <w:t>and</w:t>
      </w:r>
      <w:r>
        <w:rPr>
          <w:rFonts w:ascii="Palatino Linotype" w:hAnsi="Palatino Linotype"/>
          <w:i/>
          <w:sz w:val="18"/>
          <w:szCs w:val="18"/>
        </w:rPr>
        <w:t xml:space="preserve"> </w:t>
      </w:r>
      <w:r>
        <w:rPr>
          <w:rFonts w:ascii="Palatino Linotype" w:hAnsi="Palatino Linotype"/>
          <w:sz w:val="18"/>
          <w:szCs w:val="18"/>
        </w:rPr>
        <w:t>recognition</w:t>
      </w:r>
      <w:r>
        <w:rPr>
          <w:rFonts w:ascii="Palatino Linotype" w:hAnsi="Palatino Linotype"/>
          <w:i/>
          <w:sz w:val="18"/>
          <w:szCs w:val="18"/>
        </w:rPr>
        <w:t xml:space="preserve"> </w:t>
      </w:r>
      <w:r>
        <w:rPr>
          <w:rFonts w:ascii="Palatino Linotype" w:hAnsi="Palatino Linotype"/>
          <w:sz w:val="18"/>
          <w:szCs w:val="18"/>
        </w:rPr>
        <w:t>from</w:t>
      </w:r>
      <w:r>
        <w:rPr>
          <w:rFonts w:ascii="Palatino Linotype" w:hAnsi="Palatino Linotype"/>
          <w:i/>
          <w:sz w:val="18"/>
          <w:szCs w:val="18"/>
        </w:rPr>
        <w:t xml:space="preserve"> </w:t>
      </w:r>
      <w:r>
        <w:rPr>
          <w:rFonts w:ascii="Palatino Linotype" w:hAnsi="Palatino Linotype"/>
          <w:sz w:val="18"/>
          <w:szCs w:val="18"/>
        </w:rPr>
        <w:t>kinect</w:t>
      </w:r>
      <w:r>
        <w:rPr>
          <w:rFonts w:ascii="Palatino Linotype" w:hAnsi="Palatino Linotype"/>
          <w:i/>
          <w:sz w:val="18"/>
          <w:szCs w:val="18"/>
        </w:rPr>
        <w:t xml:space="preserve"> </w:t>
      </w:r>
      <w:r>
        <w:rPr>
          <w:rFonts w:ascii="Palatino Linotype" w:hAnsi="Palatino Linotype"/>
          <w:sz w:val="18"/>
          <w:szCs w:val="18"/>
        </w:rPr>
        <w:t>video</w:t>
      </w:r>
      <w:r>
        <w:rPr>
          <w:rFonts w:ascii="Palatino Linotype" w:hAnsi="Palatino Linotype"/>
          <w:i/>
          <w:sz w:val="18"/>
          <w:szCs w:val="18"/>
        </w:rPr>
        <w:t xml:space="preserve"> </w:t>
      </w:r>
      <w:r>
        <w:rPr>
          <w:rFonts w:ascii="Palatino Linotype" w:hAnsi="Palatino Linotype"/>
          <w:sz w:val="18"/>
          <w:szCs w:val="18"/>
        </w:rPr>
        <w:t>camera.</w:t>
      </w:r>
      <w:r>
        <w:rPr>
          <w:rFonts w:ascii="Palatino Linotype" w:hAnsi="Palatino Linotype"/>
          <w:i/>
          <w:sz w:val="18"/>
          <w:szCs w:val="18"/>
        </w:rPr>
        <w:t xml:space="preserve"> </w:t>
      </w:r>
      <w:r>
        <w:rPr>
          <w:rFonts w:ascii="Palatino Linotype" w:hAnsi="Palatino Linotype"/>
          <w:sz w:val="18"/>
          <w:szCs w:val="18"/>
        </w:rPr>
        <w:t>In</w:t>
      </w:r>
      <w:r>
        <w:rPr>
          <w:rFonts w:ascii="Palatino Linotype" w:hAnsi="Palatino Linotype"/>
          <w:i/>
          <w:sz w:val="18"/>
          <w:szCs w:val="18"/>
        </w:rPr>
        <w:t xml:space="preserve"> </w:t>
      </w:r>
      <w:r>
        <w:rPr>
          <w:rFonts w:ascii="Palatino Linotype" w:hAnsi="Palatino Linotype"/>
          <w:sz w:val="18"/>
          <w:szCs w:val="18"/>
        </w:rPr>
        <w:t>Proceedings</w:t>
      </w:r>
      <w:r>
        <w:rPr>
          <w:rFonts w:ascii="Palatino Linotype" w:hAnsi="Palatino Linotype"/>
          <w:i/>
          <w:sz w:val="18"/>
          <w:szCs w:val="18"/>
        </w:rPr>
        <w:t xml:space="preserve"> </w:t>
      </w:r>
      <w:r>
        <w:rPr>
          <w:rFonts w:ascii="Palatino Linotype" w:hAnsi="Palatino Linotype"/>
          <w:sz w:val="18"/>
          <w:szCs w:val="18"/>
        </w:rPr>
        <w:t>of</w:t>
      </w:r>
      <w:r>
        <w:rPr>
          <w:rFonts w:ascii="Palatino Linotype" w:hAnsi="Palatino Linotype"/>
          <w:i/>
          <w:sz w:val="18"/>
          <w:szCs w:val="18"/>
        </w:rPr>
        <w:t xml:space="preserve"> </w:t>
      </w:r>
      <w:r>
        <w:rPr>
          <w:rFonts w:ascii="Palatino Linotype" w:hAnsi="Palatino Linotype"/>
          <w:sz w:val="18"/>
          <w:szCs w:val="18"/>
        </w:rPr>
        <w:t>the</w:t>
      </w:r>
      <w:r>
        <w:rPr>
          <w:rFonts w:ascii="Palatino Linotype" w:hAnsi="Palatino Linotype"/>
          <w:i/>
          <w:sz w:val="18"/>
          <w:szCs w:val="18"/>
        </w:rPr>
        <w:t xml:space="preserve"> </w:t>
      </w:r>
      <w:r>
        <w:rPr>
          <w:rFonts w:ascii="Palatino Linotype" w:hAnsi="Palatino Linotype"/>
          <w:sz w:val="18"/>
          <w:szCs w:val="18"/>
        </w:rPr>
        <w:t>2015</w:t>
      </w:r>
      <w:r>
        <w:rPr>
          <w:rFonts w:ascii="Palatino Linotype" w:hAnsi="Palatino Linotype"/>
          <w:i/>
          <w:sz w:val="18"/>
          <w:szCs w:val="18"/>
        </w:rPr>
        <w:t xml:space="preserve"> </w:t>
      </w:r>
      <w:r>
        <w:rPr>
          <w:rFonts w:ascii="Palatino Linotype" w:hAnsi="Palatino Linotype"/>
          <w:sz w:val="18"/>
          <w:szCs w:val="18"/>
        </w:rPr>
        <w:t>IEEE</w:t>
      </w:r>
      <w:r>
        <w:rPr>
          <w:rFonts w:ascii="Palatino Linotype" w:hAnsi="Palatino Linotype"/>
          <w:i/>
          <w:sz w:val="18"/>
          <w:szCs w:val="18"/>
        </w:rPr>
        <w:t xml:space="preserve"> </w:t>
      </w:r>
      <w:r>
        <w:rPr>
          <w:rFonts w:ascii="Palatino Linotype" w:hAnsi="Palatino Linotype"/>
          <w:sz w:val="18"/>
          <w:szCs w:val="18"/>
        </w:rPr>
        <w:t>29th</w:t>
      </w:r>
      <w:r>
        <w:rPr>
          <w:rFonts w:ascii="Palatino Linotype" w:hAnsi="Palatino Linotype"/>
          <w:i/>
          <w:sz w:val="18"/>
          <w:szCs w:val="18"/>
        </w:rPr>
        <w:t xml:space="preserve"> </w:t>
      </w:r>
      <w:r>
        <w:rPr>
          <w:rFonts w:ascii="Palatino Linotype" w:hAnsi="Palatino Linotype"/>
          <w:sz w:val="18"/>
          <w:szCs w:val="18"/>
        </w:rPr>
        <w:t>International</w:t>
      </w:r>
      <w:r>
        <w:rPr>
          <w:rFonts w:ascii="Palatino Linotype" w:hAnsi="Palatino Linotype"/>
          <w:i/>
          <w:sz w:val="18"/>
          <w:szCs w:val="18"/>
        </w:rPr>
        <w:t xml:space="preserve"> </w:t>
      </w:r>
      <w:r>
        <w:rPr>
          <w:rFonts w:ascii="Palatino Linotype" w:hAnsi="Palatino Linotype"/>
          <w:sz w:val="18"/>
          <w:szCs w:val="18"/>
        </w:rPr>
        <w:t>Conference</w:t>
      </w:r>
      <w:r>
        <w:rPr>
          <w:rFonts w:ascii="Palatino Linotype" w:hAnsi="Palatino Linotype"/>
          <w:i/>
          <w:sz w:val="18"/>
          <w:szCs w:val="18"/>
        </w:rPr>
        <w:t xml:space="preserve"> </w:t>
      </w:r>
      <w:r>
        <w:rPr>
          <w:rFonts w:ascii="Palatino Linotype" w:hAnsi="Palatino Linotype"/>
          <w:sz w:val="18"/>
          <w:szCs w:val="18"/>
        </w:rPr>
        <w:t>on</w:t>
      </w:r>
      <w:r>
        <w:rPr>
          <w:rFonts w:ascii="Palatino Linotype" w:hAnsi="Palatino Linotype"/>
          <w:i/>
          <w:sz w:val="18"/>
          <w:szCs w:val="18"/>
        </w:rPr>
        <w:t xml:space="preserve"> </w:t>
      </w:r>
      <w:r>
        <w:rPr>
          <w:rFonts w:ascii="Palatino Linotype" w:hAnsi="Palatino Linotype"/>
          <w:sz w:val="18"/>
          <w:szCs w:val="18"/>
        </w:rPr>
        <w:t>Advanced</w:t>
      </w:r>
      <w:r>
        <w:rPr>
          <w:rFonts w:ascii="Palatino Linotype" w:hAnsi="Palatino Linotype"/>
          <w:i/>
          <w:sz w:val="18"/>
          <w:szCs w:val="18"/>
        </w:rPr>
        <w:t xml:space="preserve"> </w:t>
      </w:r>
      <w:r>
        <w:rPr>
          <w:rFonts w:ascii="Palatino Linotype" w:hAnsi="Palatino Linotype"/>
          <w:sz w:val="18"/>
          <w:szCs w:val="18"/>
        </w:rPr>
        <w:t>Information</w:t>
      </w:r>
      <w:r>
        <w:rPr>
          <w:rFonts w:ascii="Palatino Linotype" w:hAnsi="Palatino Linotype"/>
          <w:i/>
          <w:sz w:val="18"/>
          <w:szCs w:val="18"/>
        </w:rPr>
        <w:t xml:space="preserve"> </w:t>
      </w:r>
      <w:r>
        <w:rPr>
          <w:rFonts w:ascii="Palatino Linotype" w:hAnsi="Palatino Linotype"/>
          <w:sz w:val="18"/>
          <w:szCs w:val="18"/>
        </w:rPr>
        <w:t>Networking,</w:t>
      </w:r>
      <w:r>
        <w:rPr>
          <w:rFonts w:ascii="Palatino Linotype" w:hAnsi="Palatino Linotype"/>
          <w:i/>
          <w:sz w:val="18"/>
          <w:szCs w:val="18"/>
        </w:rPr>
        <w:t xml:space="preserve"> </w:t>
      </w:r>
      <w:r>
        <w:rPr>
          <w:rFonts w:ascii="Palatino Linotype" w:hAnsi="Palatino Linotype"/>
          <w:sz w:val="18"/>
          <w:szCs w:val="18"/>
        </w:rPr>
        <w:t>Gwangiu,</w:t>
      </w:r>
      <w:r>
        <w:rPr>
          <w:rFonts w:ascii="Palatino Linotype" w:hAnsi="Palatino Linotype"/>
          <w:i/>
          <w:sz w:val="18"/>
          <w:szCs w:val="18"/>
        </w:rPr>
        <w:t xml:space="preserve"> </w:t>
      </w:r>
      <w:r>
        <w:rPr>
          <w:rFonts w:ascii="Palatino Linotype" w:hAnsi="Palatino Linotype"/>
          <w:sz w:val="18"/>
          <w:szCs w:val="18"/>
        </w:rPr>
        <w:t>South</w:t>
      </w:r>
      <w:r>
        <w:rPr>
          <w:rFonts w:ascii="Palatino Linotype" w:hAnsi="Palatino Linotype"/>
          <w:i/>
          <w:sz w:val="18"/>
          <w:szCs w:val="18"/>
        </w:rPr>
        <w:t xml:space="preserve"> </w:t>
      </w:r>
      <w:r>
        <w:rPr>
          <w:rFonts w:ascii="Palatino Linotype" w:hAnsi="Palatino Linotype"/>
          <w:sz w:val="18"/>
          <w:szCs w:val="18"/>
        </w:rPr>
        <w:t>Korea,</w:t>
      </w:r>
      <w:r>
        <w:rPr>
          <w:rFonts w:ascii="Palatino Linotype" w:hAnsi="Palatino Linotype"/>
          <w:i/>
          <w:sz w:val="18"/>
          <w:szCs w:val="18"/>
        </w:rPr>
        <w:t xml:space="preserve"> </w:t>
      </w:r>
      <w:r>
        <w:rPr>
          <w:rFonts w:ascii="Palatino Linotype" w:hAnsi="Palatino Linotype"/>
          <w:sz w:val="18"/>
          <w:szCs w:val="18"/>
        </w:rPr>
        <w:t>24–27</w:t>
      </w:r>
      <w:r>
        <w:rPr>
          <w:rFonts w:ascii="Palatino Linotype" w:hAnsi="Palatino Linotype"/>
          <w:i/>
          <w:sz w:val="18"/>
          <w:szCs w:val="18"/>
        </w:rPr>
        <w:t xml:space="preserve"> </w:t>
      </w:r>
      <w:r>
        <w:rPr>
          <w:rFonts w:ascii="Palatino Linotype" w:hAnsi="Palatino Linotype"/>
          <w:sz w:val="18"/>
          <w:szCs w:val="18"/>
        </w:rPr>
        <w:t>March</w:t>
      </w:r>
      <w:r>
        <w:rPr>
          <w:rFonts w:ascii="Palatino Linotype" w:hAnsi="Palatino Linotype"/>
          <w:i/>
          <w:sz w:val="18"/>
          <w:szCs w:val="18"/>
        </w:rPr>
        <w:t xml:space="preserve"> </w:t>
      </w:r>
      <w:r>
        <w:rPr>
          <w:rFonts w:ascii="Palatino Linotype" w:hAnsi="Palatino Linotype"/>
          <w:sz w:val="18"/>
          <w:szCs w:val="18"/>
        </w:rPr>
        <w:t>2015.</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Song,</w:t>
      </w:r>
      <w:r>
        <w:rPr>
          <w:rFonts w:ascii="Palatino Linotype" w:hAnsi="Palatino Linotype"/>
          <w:i/>
          <w:sz w:val="18"/>
          <w:szCs w:val="18"/>
        </w:rPr>
        <w:t xml:space="preserve"> </w:t>
      </w:r>
      <w:r>
        <w:rPr>
          <w:rFonts w:ascii="Palatino Linotype" w:hAnsi="Palatino Linotype"/>
          <w:sz w:val="18"/>
          <w:szCs w:val="18"/>
        </w:rPr>
        <w:t>Y.;</w:t>
      </w:r>
      <w:r>
        <w:rPr>
          <w:rFonts w:ascii="Palatino Linotype" w:hAnsi="Palatino Linotype"/>
          <w:i/>
          <w:sz w:val="18"/>
          <w:szCs w:val="18"/>
        </w:rPr>
        <w:t xml:space="preserve"> </w:t>
      </w:r>
      <w:r>
        <w:rPr>
          <w:rFonts w:ascii="Palatino Linotype" w:hAnsi="Palatino Linotype"/>
          <w:sz w:val="18"/>
          <w:szCs w:val="18"/>
        </w:rPr>
        <w:t>Tang,</w:t>
      </w:r>
      <w:r>
        <w:rPr>
          <w:rFonts w:ascii="Palatino Linotype" w:hAnsi="Palatino Linotype"/>
          <w:i/>
          <w:sz w:val="18"/>
          <w:szCs w:val="18"/>
        </w:rPr>
        <w:t xml:space="preserve"> </w:t>
      </w:r>
      <w:r>
        <w:rPr>
          <w:rFonts w:ascii="Palatino Linotype" w:hAnsi="Palatino Linotype"/>
          <w:sz w:val="18"/>
          <w:szCs w:val="18"/>
        </w:rPr>
        <w:t>J.;</w:t>
      </w:r>
      <w:r>
        <w:rPr>
          <w:rFonts w:ascii="Palatino Linotype" w:hAnsi="Palatino Linotype"/>
          <w:i/>
          <w:sz w:val="18"/>
          <w:szCs w:val="18"/>
        </w:rPr>
        <w:t xml:space="preserve"> </w:t>
      </w:r>
      <w:r>
        <w:rPr>
          <w:rFonts w:ascii="Palatino Linotype" w:hAnsi="Palatino Linotype"/>
          <w:sz w:val="18"/>
          <w:szCs w:val="18"/>
        </w:rPr>
        <w:t>Liu,</w:t>
      </w:r>
      <w:r>
        <w:rPr>
          <w:rFonts w:ascii="Palatino Linotype" w:hAnsi="Palatino Linotype"/>
          <w:i/>
          <w:sz w:val="18"/>
          <w:szCs w:val="18"/>
        </w:rPr>
        <w:t xml:space="preserve"> </w:t>
      </w:r>
      <w:r>
        <w:rPr>
          <w:rFonts w:ascii="Palatino Linotype" w:hAnsi="Palatino Linotype"/>
          <w:sz w:val="18"/>
          <w:szCs w:val="18"/>
        </w:rPr>
        <w:t>F.;</w:t>
      </w:r>
      <w:r>
        <w:rPr>
          <w:rFonts w:ascii="Palatino Linotype" w:hAnsi="Palatino Linotype"/>
          <w:i/>
          <w:sz w:val="18"/>
          <w:szCs w:val="18"/>
        </w:rPr>
        <w:t xml:space="preserve"> </w:t>
      </w:r>
      <w:r>
        <w:rPr>
          <w:rFonts w:ascii="Palatino Linotype" w:hAnsi="Palatino Linotype"/>
          <w:sz w:val="18"/>
          <w:szCs w:val="18"/>
        </w:rPr>
        <w:t>Yan,</w:t>
      </w:r>
      <w:r>
        <w:rPr>
          <w:rFonts w:ascii="Palatino Linotype" w:hAnsi="Palatino Linotype"/>
          <w:i/>
          <w:sz w:val="18"/>
          <w:szCs w:val="18"/>
        </w:rPr>
        <w:t xml:space="preserve"> </w:t>
      </w:r>
      <w:r>
        <w:rPr>
          <w:rFonts w:ascii="Palatino Linotype" w:hAnsi="Palatino Linotype"/>
          <w:sz w:val="18"/>
          <w:szCs w:val="18"/>
        </w:rPr>
        <w:t>S.</w:t>
      </w:r>
      <w:r>
        <w:rPr>
          <w:rFonts w:ascii="Palatino Linotype" w:hAnsi="Palatino Linotype"/>
          <w:i/>
          <w:sz w:val="18"/>
          <w:szCs w:val="18"/>
        </w:rPr>
        <w:t xml:space="preserve"> </w:t>
      </w:r>
      <w:r>
        <w:rPr>
          <w:rFonts w:ascii="Palatino Linotype" w:hAnsi="Palatino Linotype"/>
          <w:sz w:val="18"/>
          <w:szCs w:val="18"/>
        </w:rPr>
        <w:t>Body</w:t>
      </w:r>
      <w:r>
        <w:rPr>
          <w:rFonts w:ascii="Palatino Linotype" w:hAnsi="Palatino Linotype"/>
          <w:i/>
          <w:sz w:val="18"/>
          <w:szCs w:val="18"/>
        </w:rPr>
        <w:t xml:space="preserve"> </w:t>
      </w:r>
      <w:r>
        <w:rPr>
          <w:rFonts w:ascii="Palatino Linotype" w:hAnsi="Palatino Linotype"/>
          <w:sz w:val="18"/>
          <w:szCs w:val="18"/>
        </w:rPr>
        <w:t>Surface</w:t>
      </w:r>
      <w:r>
        <w:rPr>
          <w:rFonts w:ascii="Palatino Linotype" w:hAnsi="Palatino Linotype"/>
          <w:i/>
          <w:sz w:val="18"/>
          <w:szCs w:val="18"/>
        </w:rPr>
        <w:t xml:space="preserve"> </w:t>
      </w:r>
      <w:r>
        <w:rPr>
          <w:rFonts w:ascii="Palatino Linotype" w:hAnsi="Palatino Linotype"/>
          <w:sz w:val="18"/>
          <w:szCs w:val="18"/>
        </w:rPr>
        <w:t>Context:</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New</w:t>
      </w:r>
      <w:r>
        <w:rPr>
          <w:rFonts w:ascii="Palatino Linotype" w:hAnsi="Palatino Linotype"/>
          <w:i/>
          <w:sz w:val="18"/>
          <w:szCs w:val="18"/>
        </w:rPr>
        <w:t xml:space="preserve"> </w:t>
      </w:r>
      <w:r>
        <w:rPr>
          <w:rFonts w:ascii="Palatino Linotype" w:hAnsi="Palatino Linotype"/>
          <w:sz w:val="18"/>
          <w:szCs w:val="18"/>
        </w:rPr>
        <w:t>Robust</w:t>
      </w:r>
      <w:r>
        <w:rPr>
          <w:rFonts w:ascii="Palatino Linotype" w:hAnsi="Palatino Linotype"/>
          <w:i/>
          <w:sz w:val="18"/>
          <w:szCs w:val="18"/>
        </w:rPr>
        <w:t xml:space="preserve"> </w:t>
      </w:r>
      <w:r>
        <w:rPr>
          <w:rFonts w:ascii="Palatino Linotype" w:hAnsi="Palatino Linotype"/>
          <w:sz w:val="18"/>
          <w:szCs w:val="18"/>
        </w:rPr>
        <w:t>Feature</w:t>
      </w:r>
      <w:r>
        <w:rPr>
          <w:rFonts w:ascii="Palatino Linotype" w:hAnsi="Palatino Linotype"/>
          <w:i/>
          <w:sz w:val="18"/>
          <w:szCs w:val="18"/>
        </w:rPr>
        <w:t xml:space="preserve"> </w:t>
      </w:r>
      <w:r>
        <w:rPr>
          <w:rFonts w:ascii="Palatino Linotype" w:hAnsi="Palatino Linotype"/>
          <w:sz w:val="18"/>
          <w:szCs w:val="18"/>
        </w:rPr>
        <w:t>for</w:t>
      </w:r>
      <w:r>
        <w:rPr>
          <w:rFonts w:ascii="Palatino Linotype" w:hAnsi="Palatino Linotype"/>
          <w:i/>
          <w:sz w:val="18"/>
          <w:szCs w:val="18"/>
        </w:rPr>
        <w:t xml:space="preserve"> </w:t>
      </w:r>
      <w:r>
        <w:rPr>
          <w:rFonts w:ascii="Palatino Linotype" w:hAnsi="Palatino Linotype"/>
          <w:sz w:val="18"/>
          <w:szCs w:val="18"/>
        </w:rPr>
        <w:t>Action</w:t>
      </w:r>
      <w:r>
        <w:rPr>
          <w:rFonts w:ascii="Palatino Linotype" w:hAnsi="Palatino Linotype"/>
          <w:i/>
          <w:sz w:val="18"/>
          <w:szCs w:val="18"/>
        </w:rPr>
        <w:t xml:space="preserve"> </w:t>
      </w:r>
      <w:r>
        <w:rPr>
          <w:rFonts w:ascii="Palatino Linotype" w:hAnsi="Palatino Linotype"/>
          <w:sz w:val="18"/>
          <w:szCs w:val="18"/>
        </w:rPr>
        <w:t>Recognition</w:t>
      </w:r>
      <w:r>
        <w:rPr>
          <w:rFonts w:ascii="Palatino Linotype" w:hAnsi="Palatino Linotype"/>
          <w:i/>
          <w:sz w:val="18"/>
          <w:szCs w:val="18"/>
        </w:rPr>
        <w:t xml:space="preserve"> </w:t>
      </w:r>
      <w:r>
        <w:rPr>
          <w:rFonts w:ascii="Palatino Linotype" w:hAnsi="Palatino Linotype"/>
          <w:sz w:val="18"/>
          <w:szCs w:val="18"/>
        </w:rPr>
        <w:t>from</w:t>
      </w:r>
      <w:r>
        <w:rPr>
          <w:rFonts w:ascii="Palatino Linotype" w:hAnsi="Palatino Linotype"/>
          <w:i/>
          <w:sz w:val="18"/>
          <w:szCs w:val="18"/>
        </w:rPr>
        <w:t xml:space="preserve"> </w:t>
      </w:r>
      <w:r>
        <w:rPr>
          <w:rFonts w:ascii="Palatino Linotype" w:hAnsi="Palatino Linotype"/>
          <w:sz w:val="18"/>
          <w:szCs w:val="18"/>
        </w:rPr>
        <w:t>Depth</w:t>
      </w:r>
      <w:r>
        <w:rPr>
          <w:rFonts w:ascii="Palatino Linotype" w:hAnsi="Palatino Linotype"/>
          <w:i/>
          <w:sz w:val="18"/>
          <w:szCs w:val="18"/>
        </w:rPr>
        <w:t xml:space="preserve"> </w:t>
      </w:r>
      <w:r>
        <w:rPr>
          <w:rFonts w:ascii="Palatino Linotype" w:hAnsi="Palatino Linotype"/>
          <w:sz w:val="18"/>
          <w:szCs w:val="18"/>
        </w:rPr>
        <w:t>Videos.</w:t>
      </w:r>
      <w:r>
        <w:rPr>
          <w:rFonts w:ascii="Palatino Linotype" w:hAnsi="Palatino Linotype"/>
          <w:i/>
          <w:sz w:val="18"/>
          <w:szCs w:val="18"/>
        </w:rPr>
        <w:t xml:space="preserve"> IEEE Trans. Circuits Syst. Video Technol. </w:t>
      </w:r>
      <w:r>
        <w:rPr>
          <w:rFonts w:ascii="Palatino Linotype" w:hAnsi="Palatino Linotype"/>
          <w:b/>
          <w:sz w:val="18"/>
          <w:szCs w:val="18"/>
        </w:rPr>
        <w:t>2014</w:t>
      </w:r>
      <w:r>
        <w:rPr>
          <w:rFonts w:ascii="Palatino Linotype" w:hAnsi="Palatino Linotype"/>
          <w:sz w:val="18"/>
          <w:szCs w:val="18"/>
        </w:rPr>
        <w:t>,</w:t>
      </w:r>
      <w:r>
        <w:rPr>
          <w:rFonts w:ascii="Palatino Linotype" w:hAnsi="Palatino Linotype"/>
          <w:i/>
          <w:sz w:val="18"/>
          <w:szCs w:val="18"/>
        </w:rPr>
        <w:t xml:space="preserve"> 24</w:t>
      </w:r>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952–964.</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color w:val="000000"/>
          <w:sz w:val="18"/>
        </w:rPr>
        <w:t>Ge,</w:t>
      </w:r>
      <w:r>
        <w:rPr>
          <w:rFonts w:ascii="Palatino Linotype" w:hAnsi="Palatino Linotype"/>
          <w:i/>
          <w:color w:val="000000"/>
          <w:sz w:val="18"/>
        </w:rPr>
        <w:t xml:space="preserve"> </w:t>
      </w:r>
      <w:r>
        <w:rPr>
          <w:rFonts w:ascii="Palatino Linotype" w:hAnsi="Palatino Linotype"/>
          <w:color w:val="000000"/>
          <w:sz w:val="18"/>
        </w:rPr>
        <w:t>Y.;</w:t>
      </w:r>
      <w:r>
        <w:rPr>
          <w:rFonts w:ascii="Palatino Linotype" w:hAnsi="Palatino Linotype"/>
          <w:i/>
          <w:color w:val="000000"/>
          <w:sz w:val="18"/>
        </w:rPr>
        <w:t xml:space="preserve"> </w:t>
      </w:r>
      <w:r>
        <w:rPr>
          <w:rFonts w:ascii="Palatino Linotype" w:hAnsi="Palatino Linotype"/>
          <w:color w:val="000000"/>
          <w:sz w:val="18"/>
        </w:rPr>
        <w:t>Xiong,</w:t>
      </w:r>
      <w:r>
        <w:rPr>
          <w:rFonts w:ascii="Palatino Linotype" w:hAnsi="Palatino Linotype"/>
          <w:i/>
          <w:color w:val="000000"/>
          <w:sz w:val="18"/>
        </w:rPr>
        <w:t xml:space="preserve"> </w:t>
      </w:r>
      <w:r>
        <w:rPr>
          <w:rFonts w:ascii="Palatino Linotype" w:hAnsi="Palatino Linotype"/>
          <w:color w:val="000000"/>
          <w:sz w:val="18"/>
        </w:rPr>
        <w:t>Y.;</w:t>
      </w:r>
      <w:r>
        <w:rPr>
          <w:rFonts w:ascii="Palatino Linotype" w:hAnsi="Palatino Linotype"/>
          <w:i/>
          <w:color w:val="000000"/>
          <w:sz w:val="18"/>
        </w:rPr>
        <w:t xml:space="preserve"> </w:t>
      </w:r>
      <w:r>
        <w:rPr>
          <w:rFonts w:ascii="Palatino Linotype" w:hAnsi="Palatino Linotype"/>
          <w:color w:val="000000"/>
          <w:sz w:val="18"/>
        </w:rPr>
        <w:t>Tenorio,</w:t>
      </w:r>
      <w:r>
        <w:rPr>
          <w:rFonts w:ascii="Palatino Linotype" w:hAnsi="Palatino Linotype"/>
          <w:i/>
          <w:color w:val="000000"/>
          <w:sz w:val="18"/>
        </w:rPr>
        <w:t xml:space="preserve"> </w:t>
      </w:r>
      <w:r>
        <w:rPr>
          <w:rFonts w:ascii="Palatino Linotype" w:hAnsi="Palatino Linotype"/>
          <w:color w:val="000000"/>
          <w:sz w:val="18"/>
        </w:rPr>
        <w:t>G.L.;</w:t>
      </w:r>
      <w:r>
        <w:rPr>
          <w:rFonts w:ascii="Palatino Linotype" w:hAnsi="Palatino Linotype"/>
          <w:i/>
          <w:color w:val="000000"/>
          <w:sz w:val="18"/>
        </w:rPr>
        <w:t xml:space="preserve"> </w:t>
      </w:r>
      <w:r>
        <w:rPr>
          <w:rFonts w:ascii="Palatino Linotype" w:hAnsi="Palatino Linotype"/>
          <w:color w:val="000000"/>
          <w:sz w:val="18"/>
        </w:rPr>
        <w:t>From,</w:t>
      </w:r>
      <w:r>
        <w:rPr>
          <w:rFonts w:ascii="Palatino Linotype" w:hAnsi="Palatino Linotype"/>
          <w:i/>
          <w:color w:val="000000"/>
          <w:sz w:val="18"/>
        </w:rPr>
        <w:t xml:space="preserve"> </w:t>
      </w:r>
      <w:r>
        <w:rPr>
          <w:rFonts w:ascii="Palatino Linotype" w:hAnsi="Palatino Linotype"/>
          <w:color w:val="000000"/>
          <w:sz w:val="18"/>
        </w:rPr>
        <w:t>P.J.</w:t>
      </w:r>
      <w:r>
        <w:rPr>
          <w:rFonts w:ascii="Palatino Linotype" w:hAnsi="Palatino Linotype"/>
          <w:i/>
          <w:color w:val="000000"/>
          <w:sz w:val="18"/>
        </w:rPr>
        <w:t xml:space="preserve"> </w:t>
      </w:r>
      <w:r>
        <w:rPr>
          <w:rFonts w:ascii="Palatino Linotype" w:hAnsi="Palatino Linotype"/>
          <w:color w:val="000000"/>
          <w:sz w:val="18"/>
        </w:rPr>
        <w:t>Fruit</w:t>
      </w:r>
      <w:r>
        <w:rPr>
          <w:rFonts w:ascii="Palatino Linotype" w:hAnsi="Palatino Linotype"/>
          <w:i/>
          <w:color w:val="000000"/>
          <w:sz w:val="18"/>
        </w:rPr>
        <w:t xml:space="preserve"> </w:t>
      </w:r>
      <w:r>
        <w:rPr>
          <w:rFonts w:ascii="Palatino Linotype" w:hAnsi="Palatino Linotype"/>
          <w:color w:val="000000"/>
          <w:sz w:val="18"/>
        </w:rPr>
        <w:t>Localization</w:t>
      </w:r>
      <w:r>
        <w:rPr>
          <w:rFonts w:ascii="Palatino Linotype" w:hAnsi="Palatino Linotype"/>
          <w:i/>
          <w:color w:val="000000"/>
          <w:sz w:val="18"/>
        </w:rPr>
        <w:t xml:space="preserve"> </w:t>
      </w:r>
      <w:r>
        <w:rPr>
          <w:rFonts w:ascii="Palatino Linotype" w:hAnsi="Palatino Linotype"/>
          <w:color w:val="000000"/>
          <w:sz w:val="18"/>
        </w:rPr>
        <w:t>and</w:t>
      </w:r>
      <w:r>
        <w:rPr>
          <w:rFonts w:ascii="Palatino Linotype" w:hAnsi="Palatino Linotype"/>
          <w:i/>
          <w:color w:val="000000"/>
          <w:sz w:val="18"/>
        </w:rPr>
        <w:t xml:space="preserve"> </w:t>
      </w:r>
      <w:r>
        <w:rPr>
          <w:rFonts w:ascii="Palatino Linotype" w:hAnsi="Palatino Linotype"/>
          <w:color w:val="000000"/>
          <w:sz w:val="18"/>
        </w:rPr>
        <w:t>Environment</w:t>
      </w:r>
      <w:r>
        <w:rPr>
          <w:rFonts w:ascii="Palatino Linotype" w:hAnsi="Palatino Linotype"/>
          <w:i/>
          <w:color w:val="000000"/>
          <w:sz w:val="18"/>
        </w:rPr>
        <w:t xml:space="preserve"> </w:t>
      </w:r>
      <w:r>
        <w:rPr>
          <w:rFonts w:ascii="Palatino Linotype" w:hAnsi="Palatino Linotype"/>
          <w:color w:val="000000"/>
          <w:sz w:val="18"/>
        </w:rPr>
        <w:t>Perception</w:t>
      </w:r>
      <w:r>
        <w:rPr>
          <w:rFonts w:ascii="Palatino Linotype" w:hAnsi="Palatino Linotype"/>
          <w:i/>
          <w:color w:val="000000"/>
          <w:sz w:val="18"/>
        </w:rPr>
        <w:t xml:space="preserve"> </w:t>
      </w:r>
      <w:r>
        <w:rPr>
          <w:rFonts w:ascii="Palatino Linotype" w:hAnsi="Palatino Linotype"/>
          <w:color w:val="000000"/>
          <w:sz w:val="18"/>
        </w:rPr>
        <w:t>for</w:t>
      </w:r>
      <w:r>
        <w:rPr>
          <w:rFonts w:ascii="Palatino Linotype" w:hAnsi="Palatino Linotype"/>
          <w:i/>
          <w:color w:val="000000"/>
          <w:sz w:val="18"/>
        </w:rPr>
        <w:t xml:space="preserve"> </w:t>
      </w:r>
      <w:r>
        <w:rPr>
          <w:rFonts w:ascii="Palatino Linotype" w:hAnsi="Palatino Linotype"/>
          <w:color w:val="000000"/>
          <w:sz w:val="18"/>
        </w:rPr>
        <w:t>Strawberry</w:t>
      </w:r>
      <w:r>
        <w:rPr>
          <w:rFonts w:ascii="Palatino Linotype" w:hAnsi="Palatino Linotype"/>
          <w:i/>
          <w:color w:val="000000"/>
          <w:sz w:val="18"/>
        </w:rPr>
        <w:t xml:space="preserve"> </w:t>
      </w:r>
      <w:r>
        <w:rPr>
          <w:rFonts w:ascii="Palatino Linotype" w:hAnsi="Palatino Linotype"/>
          <w:color w:val="000000"/>
          <w:sz w:val="18"/>
        </w:rPr>
        <w:t>Harvesting</w:t>
      </w:r>
      <w:r>
        <w:rPr>
          <w:rFonts w:ascii="Palatino Linotype" w:hAnsi="Palatino Linotype"/>
          <w:i/>
          <w:color w:val="000000"/>
          <w:sz w:val="18"/>
        </w:rPr>
        <w:t xml:space="preserve"> </w:t>
      </w:r>
      <w:r>
        <w:rPr>
          <w:rFonts w:ascii="Palatino Linotype" w:hAnsi="Palatino Linotype"/>
          <w:color w:val="000000"/>
          <w:sz w:val="18"/>
        </w:rPr>
        <w:t>Robots.</w:t>
      </w:r>
      <w:r>
        <w:rPr>
          <w:rFonts w:ascii="Palatino Linotype" w:hAnsi="Palatino Linotype"/>
          <w:i/>
          <w:color w:val="000000"/>
          <w:sz w:val="18"/>
        </w:rPr>
        <w:t xml:space="preserve"> IEEE Access </w:t>
      </w:r>
      <w:r>
        <w:rPr>
          <w:rFonts w:ascii="Palatino Linotype" w:hAnsi="Palatino Linotype"/>
          <w:b/>
          <w:color w:val="000000"/>
          <w:sz w:val="18"/>
        </w:rPr>
        <w:t>2019</w:t>
      </w:r>
      <w:r>
        <w:rPr>
          <w:rFonts w:ascii="Palatino Linotype" w:hAnsi="Palatino Linotype"/>
          <w:color w:val="000000"/>
          <w:sz w:val="18"/>
        </w:rPr>
        <w:t>,</w:t>
      </w:r>
      <w:r>
        <w:rPr>
          <w:rFonts w:ascii="Palatino Linotype" w:hAnsi="Palatino Linotype"/>
          <w:i/>
          <w:color w:val="000000"/>
          <w:sz w:val="18"/>
        </w:rPr>
        <w:t xml:space="preserve"> 7</w:t>
      </w:r>
      <w:r>
        <w:rPr>
          <w:rFonts w:ascii="Palatino Linotype" w:hAnsi="Palatino Linotype"/>
          <w:color w:val="000000"/>
          <w:sz w:val="18"/>
        </w:rPr>
        <w:t>,</w:t>
      </w:r>
      <w:r>
        <w:rPr>
          <w:rFonts w:ascii="Palatino Linotype" w:hAnsi="Palatino Linotype"/>
          <w:i/>
          <w:color w:val="000000"/>
          <w:sz w:val="18"/>
        </w:rPr>
        <w:t xml:space="preserve"> </w:t>
      </w:r>
      <w:r>
        <w:rPr>
          <w:rFonts w:ascii="Palatino Linotype" w:hAnsi="Palatino Linotype"/>
          <w:color w:val="000000"/>
          <w:sz w:val="18"/>
        </w:rPr>
        <w:t>147642–147652.</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Chen,</w:t>
      </w:r>
      <w:r>
        <w:rPr>
          <w:rFonts w:ascii="Palatino Linotype" w:hAnsi="Palatino Linotype"/>
          <w:i/>
          <w:sz w:val="18"/>
          <w:szCs w:val="18"/>
        </w:rPr>
        <w:t xml:space="preserve"> </w:t>
      </w:r>
      <w:r>
        <w:rPr>
          <w:rFonts w:ascii="Palatino Linotype" w:hAnsi="Palatino Linotype"/>
          <w:sz w:val="18"/>
          <w:szCs w:val="18"/>
        </w:rPr>
        <w:t>Z.;</w:t>
      </w:r>
      <w:r>
        <w:rPr>
          <w:rFonts w:ascii="Palatino Linotype" w:hAnsi="Palatino Linotype"/>
          <w:i/>
          <w:sz w:val="18"/>
          <w:szCs w:val="18"/>
        </w:rPr>
        <w:t xml:space="preserve"> </w:t>
      </w:r>
      <w:r>
        <w:rPr>
          <w:rFonts w:ascii="Palatino Linotype" w:hAnsi="Palatino Linotype"/>
          <w:color w:val="000000"/>
          <w:sz w:val="18"/>
        </w:rPr>
        <w:t>Zhou</w:t>
      </w:r>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D.;</w:t>
      </w:r>
      <w:r>
        <w:rPr>
          <w:rFonts w:ascii="Palatino Linotype" w:hAnsi="Palatino Linotype"/>
          <w:i/>
          <w:sz w:val="18"/>
          <w:szCs w:val="18"/>
        </w:rPr>
        <w:t xml:space="preserve"> </w:t>
      </w:r>
      <w:r>
        <w:rPr>
          <w:rFonts w:ascii="Palatino Linotype" w:hAnsi="Palatino Linotype"/>
          <w:sz w:val="18"/>
          <w:szCs w:val="18"/>
        </w:rPr>
        <w:t>Liao,</w:t>
      </w:r>
      <w:r>
        <w:rPr>
          <w:rFonts w:ascii="Palatino Linotype" w:hAnsi="Palatino Linotype"/>
          <w:i/>
          <w:sz w:val="18"/>
          <w:szCs w:val="18"/>
        </w:rPr>
        <w:t xml:space="preserve"> </w:t>
      </w:r>
      <w:r>
        <w:rPr>
          <w:rFonts w:ascii="Palatino Linotype" w:hAnsi="Palatino Linotype"/>
          <w:sz w:val="18"/>
          <w:szCs w:val="18"/>
        </w:rPr>
        <w:t>H.;</w:t>
      </w:r>
      <w:r>
        <w:rPr>
          <w:rFonts w:ascii="Palatino Linotype" w:hAnsi="Palatino Linotype"/>
          <w:i/>
          <w:sz w:val="18"/>
          <w:szCs w:val="18"/>
        </w:rPr>
        <w:t xml:space="preserve"> </w:t>
      </w:r>
      <w:r>
        <w:rPr>
          <w:rFonts w:ascii="Palatino Linotype" w:hAnsi="Palatino Linotype"/>
          <w:sz w:val="18"/>
          <w:szCs w:val="18"/>
        </w:rPr>
        <w:t>Zhang,</w:t>
      </w:r>
      <w:r>
        <w:rPr>
          <w:rFonts w:ascii="Palatino Linotype" w:hAnsi="Palatino Linotype"/>
          <w:i/>
          <w:sz w:val="18"/>
          <w:szCs w:val="18"/>
        </w:rPr>
        <w:t xml:space="preserve"> </w:t>
      </w:r>
      <w:r>
        <w:rPr>
          <w:rFonts w:ascii="Palatino Linotype" w:hAnsi="Palatino Linotype"/>
          <w:sz w:val="18"/>
          <w:szCs w:val="18"/>
        </w:rPr>
        <w:t>X.</w:t>
      </w:r>
      <w:r>
        <w:rPr>
          <w:rFonts w:ascii="Palatino Linotype" w:hAnsi="Palatino Linotype"/>
          <w:i/>
          <w:sz w:val="18"/>
          <w:szCs w:val="18"/>
        </w:rPr>
        <w:t xml:space="preserve"> </w:t>
      </w:r>
      <w:r>
        <w:rPr>
          <w:rFonts w:ascii="Palatino Linotype" w:hAnsi="Palatino Linotype"/>
          <w:sz w:val="18"/>
          <w:szCs w:val="18"/>
        </w:rPr>
        <w:t>Precision</w:t>
      </w:r>
      <w:r>
        <w:rPr>
          <w:rFonts w:ascii="Palatino Linotype" w:hAnsi="Palatino Linotype"/>
          <w:i/>
          <w:sz w:val="18"/>
          <w:szCs w:val="18"/>
        </w:rPr>
        <w:t xml:space="preserve"> </w:t>
      </w:r>
      <w:r>
        <w:rPr>
          <w:rFonts w:ascii="Palatino Linotype" w:hAnsi="Palatino Linotype"/>
          <w:sz w:val="18"/>
          <w:szCs w:val="18"/>
        </w:rPr>
        <w:t>Alignment</w:t>
      </w:r>
      <w:r>
        <w:rPr>
          <w:rFonts w:ascii="Palatino Linotype" w:hAnsi="Palatino Linotype"/>
          <w:i/>
          <w:sz w:val="18"/>
          <w:szCs w:val="18"/>
        </w:rPr>
        <w:t xml:space="preserve"> </w:t>
      </w:r>
      <w:r>
        <w:rPr>
          <w:rFonts w:ascii="Palatino Linotype" w:hAnsi="Palatino Linotype"/>
          <w:sz w:val="18"/>
          <w:szCs w:val="18"/>
        </w:rPr>
        <w:t>of</w:t>
      </w:r>
      <w:r>
        <w:rPr>
          <w:rFonts w:ascii="Palatino Linotype" w:hAnsi="Palatino Linotype"/>
          <w:i/>
          <w:sz w:val="18"/>
          <w:szCs w:val="18"/>
        </w:rPr>
        <w:t xml:space="preserve"> </w:t>
      </w:r>
      <w:r>
        <w:rPr>
          <w:rFonts w:ascii="Palatino Linotype" w:hAnsi="Palatino Linotype"/>
          <w:sz w:val="18"/>
          <w:szCs w:val="18"/>
        </w:rPr>
        <w:t>Optical</w:t>
      </w:r>
      <w:r>
        <w:rPr>
          <w:rFonts w:ascii="Palatino Linotype" w:hAnsi="Palatino Linotype"/>
          <w:i/>
          <w:sz w:val="18"/>
          <w:szCs w:val="18"/>
        </w:rPr>
        <w:t xml:space="preserve"> </w:t>
      </w:r>
      <w:r>
        <w:rPr>
          <w:rFonts w:ascii="Palatino Linotype" w:hAnsi="Palatino Linotype"/>
          <w:sz w:val="18"/>
          <w:szCs w:val="18"/>
        </w:rPr>
        <w:t>Fibers</w:t>
      </w:r>
      <w:r>
        <w:rPr>
          <w:rFonts w:ascii="Palatino Linotype" w:hAnsi="Palatino Linotype"/>
          <w:i/>
          <w:sz w:val="18"/>
          <w:szCs w:val="18"/>
        </w:rPr>
        <w:t xml:space="preserve"> </w:t>
      </w:r>
      <w:r>
        <w:rPr>
          <w:rFonts w:ascii="Palatino Linotype" w:hAnsi="Palatino Linotype"/>
          <w:sz w:val="18"/>
          <w:szCs w:val="18"/>
        </w:rPr>
        <w:t>Based</w:t>
      </w:r>
      <w:r>
        <w:rPr>
          <w:rFonts w:ascii="Palatino Linotype" w:hAnsi="Palatino Linotype"/>
          <w:i/>
          <w:sz w:val="18"/>
          <w:szCs w:val="18"/>
        </w:rPr>
        <w:t xml:space="preserve"> </w:t>
      </w:r>
      <w:r>
        <w:rPr>
          <w:rFonts w:ascii="Palatino Linotype" w:hAnsi="Palatino Linotype"/>
          <w:sz w:val="18"/>
          <w:szCs w:val="18"/>
        </w:rPr>
        <w:t>on</w:t>
      </w:r>
      <w:r>
        <w:rPr>
          <w:rFonts w:ascii="Palatino Linotype" w:hAnsi="Palatino Linotype"/>
          <w:i/>
          <w:sz w:val="18"/>
          <w:szCs w:val="18"/>
        </w:rPr>
        <w:t xml:space="preserve"> </w:t>
      </w:r>
      <w:r>
        <w:rPr>
          <w:rFonts w:ascii="Palatino Linotype" w:hAnsi="Palatino Linotype"/>
          <w:sz w:val="18"/>
          <w:szCs w:val="18"/>
        </w:rPr>
        <w:t>Telecentric</w:t>
      </w:r>
      <w:r>
        <w:rPr>
          <w:rFonts w:ascii="Palatino Linotype" w:hAnsi="Palatino Linotype"/>
          <w:i/>
          <w:sz w:val="18"/>
          <w:szCs w:val="18"/>
        </w:rPr>
        <w:t xml:space="preserve"> </w:t>
      </w:r>
      <w:r>
        <w:rPr>
          <w:rFonts w:ascii="Palatino Linotype" w:hAnsi="Palatino Linotype"/>
          <w:sz w:val="18"/>
          <w:szCs w:val="18"/>
        </w:rPr>
        <w:t>Stereo</w:t>
      </w:r>
      <w:r>
        <w:rPr>
          <w:rFonts w:ascii="Palatino Linotype" w:hAnsi="Palatino Linotype"/>
          <w:i/>
          <w:sz w:val="18"/>
          <w:szCs w:val="18"/>
        </w:rPr>
        <w:t xml:space="preserve"> </w:t>
      </w:r>
      <w:r>
        <w:rPr>
          <w:rFonts w:ascii="Palatino Linotype" w:hAnsi="Palatino Linotype"/>
          <w:sz w:val="18"/>
          <w:szCs w:val="18"/>
        </w:rPr>
        <w:t>Microvision.</w:t>
      </w:r>
      <w:r>
        <w:rPr>
          <w:rFonts w:ascii="Palatino Linotype" w:hAnsi="Palatino Linotype"/>
          <w:i/>
          <w:sz w:val="18"/>
          <w:szCs w:val="18"/>
        </w:rPr>
        <w:t xml:space="preserve"> IEEE/ASME Trans. Mechatron. </w:t>
      </w:r>
      <w:r>
        <w:rPr>
          <w:rFonts w:ascii="Palatino Linotype" w:hAnsi="Palatino Linotype"/>
          <w:b/>
          <w:sz w:val="18"/>
          <w:szCs w:val="18"/>
        </w:rPr>
        <w:t>2016</w:t>
      </w:r>
      <w:r>
        <w:rPr>
          <w:rFonts w:ascii="Palatino Linotype" w:hAnsi="Palatino Linotype"/>
          <w:sz w:val="18"/>
          <w:szCs w:val="18"/>
        </w:rPr>
        <w:t>,</w:t>
      </w:r>
      <w:r>
        <w:rPr>
          <w:rFonts w:ascii="Palatino Linotype" w:hAnsi="Palatino Linotype"/>
          <w:i/>
          <w:sz w:val="18"/>
          <w:szCs w:val="18"/>
        </w:rPr>
        <w:t xml:space="preserve"> 21</w:t>
      </w:r>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1924–1934.</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Jalal,</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Kamal,</w:t>
      </w:r>
      <w:r>
        <w:rPr>
          <w:rFonts w:ascii="Palatino Linotype" w:hAnsi="Palatino Linotype"/>
          <w:i/>
          <w:sz w:val="18"/>
          <w:szCs w:val="18"/>
        </w:rPr>
        <w:t xml:space="preserve"> </w:t>
      </w:r>
      <w:r>
        <w:rPr>
          <w:rFonts w:ascii="Palatino Linotype" w:hAnsi="Palatino Linotype"/>
          <w:sz w:val="18"/>
          <w:szCs w:val="18"/>
        </w:rPr>
        <w:t>S.;</w:t>
      </w:r>
      <w:r>
        <w:rPr>
          <w:rFonts w:ascii="Palatino Linotype" w:hAnsi="Palatino Linotype"/>
          <w:i/>
          <w:sz w:val="18"/>
          <w:szCs w:val="18"/>
        </w:rPr>
        <w:t xml:space="preserve"> </w:t>
      </w:r>
      <w:r>
        <w:rPr>
          <w:rFonts w:ascii="Palatino Linotype" w:hAnsi="Palatino Linotype"/>
          <w:sz w:val="18"/>
          <w:szCs w:val="18"/>
        </w:rPr>
        <w:t>Kim,</w:t>
      </w:r>
      <w:r>
        <w:rPr>
          <w:rFonts w:ascii="Palatino Linotype" w:hAnsi="Palatino Linotype"/>
          <w:i/>
          <w:sz w:val="18"/>
          <w:szCs w:val="18"/>
        </w:rPr>
        <w:t xml:space="preserve"> </w:t>
      </w:r>
      <w:r>
        <w:rPr>
          <w:rFonts w:ascii="Palatino Linotype" w:hAnsi="Palatino Linotype"/>
          <w:sz w:val="18"/>
          <w:szCs w:val="18"/>
        </w:rPr>
        <w:t>D.</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Depth</w:t>
      </w:r>
      <w:r>
        <w:rPr>
          <w:rFonts w:ascii="Palatino Linotype" w:hAnsi="Palatino Linotype"/>
          <w:i/>
          <w:sz w:val="18"/>
          <w:szCs w:val="18"/>
        </w:rPr>
        <w:t xml:space="preserve"> </w:t>
      </w:r>
      <w:r>
        <w:rPr>
          <w:rFonts w:ascii="Palatino Linotype" w:hAnsi="Palatino Linotype"/>
          <w:sz w:val="18"/>
          <w:szCs w:val="18"/>
        </w:rPr>
        <w:t>Video</w:t>
      </w:r>
      <w:r>
        <w:rPr>
          <w:rFonts w:ascii="Palatino Linotype" w:hAnsi="Palatino Linotype"/>
          <w:i/>
          <w:sz w:val="18"/>
          <w:szCs w:val="18"/>
        </w:rPr>
        <w:t xml:space="preserve"> </w:t>
      </w:r>
      <w:r>
        <w:rPr>
          <w:rFonts w:ascii="Palatino Linotype" w:hAnsi="Palatino Linotype"/>
          <w:sz w:val="18"/>
          <w:szCs w:val="18"/>
        </w:rPr>
        <w:t>Sensor-based</w:t>
      </w:r>
      <w:r>
        <w:rPr>
          <w:rFonts w:ascii="Palatino Linotype" w:hAnsi="Palatino Linotype"/>
          <w:i/>
          <w:sz w:val="18"/>
          <w:szCs w:val="18"/>
        </w:rPr>
        <w:t xml:space="preserve"> </w:t>
      </w:r>
      <w:r>
        <w:rPr>
          <w:rFonts w:ascii="Palatino Linotype" w:hAnsi="Palatino Linotype"/>
          <w:sz w:val="18"/>
          <w:szCs w:val="18"/>
        </w:rPr>
        <w:t>Life-logging</w:t>
      </w:r>
      <w:r>
        <w:rPr>
          <w:rFonts w:ascii="Palatino Linotype" w:hAnsi="Palatino Linotype"/>
          <w:i/>
          <w:sz w:val="18"/>
          <w:szCs w:val="18"/>
        </w:rPr>
        <w:t xml:space="preserve"> </w:t>
      </w:r>
      <w:r>
        <w:rPr>
          <w:rFonts w:ascii="Palatino Linotype" w:hAnsi="Palatino Linotype"/>
          <w:sz w:val="18"/>
          <w:szCs w:val="18"/>
        </w:rPr>
        <w:t>Human</w:t>
      </w:r>
      <w:r>
        <w:rPr>
          <w:rFonts w:ascii="Palatino Linotype" w:hAnsi="Palatino Linotype"/>
          <w:i/>
          <w:sz w:val="18"/>
          <w:szCs w:val="18"/>
        </w:rPr>
        <w:t xml:space="preserve"> </w:t>
      </w:r>
      <w:r>
        <w:rPr>
          <w:rFonts w:ascii="Palatino Linotype" w:hAnsi="Palatino Linotype"/>
          <w:sz w:val="18"/>
          <w:szCs w:val="18"/>
        </w:rPr>
        <w:t>Activity</w:t>
      </w:r>
      <w:r>
        <w:rPr>
          <w:rFonts w:ascii="Palatino Linotype" w:hAnsi="Palatino Linotype"/>
          <w:i/>
          <w:sz w:val="18"/>
          <w:szCs w:val="18"/>
        </w:rPr>
        <w:t xml:space="preserve"> </w:t>
      </w:r>
      <w:r>
        <w:rPr>
          <w:rFonts w:ascii="Palatino Linotype" w:hAnsi="Palatino Linotype"/>
          <w:sz w:val="18"/>
          <w:szCs w:val="18"/>
        </w:rPr>
        <w:t>Recognition</w:t>
      </w:r>
      <w:r>
        <w:rPr>
          <w:rFonts w:ascii="Palatino Linotype" w:hAnsi="Palatino Linotype"/>
          <w:i/>
          <w:sz w:val="18"/>
          <w:szCs w:val="18"/>
        </w:rPr>
        <w:t xml:space="preserve"> </w:t>
      </w:r>
      <w:r>
        <w:rPr>
          <w:rFonts w:ascii="Palatino Linotype" w:hAnsi="Palatino Linotype"/>
          <w:sz w:val="18"/>
          <w:szCs w:val="18"/>
        </w:rPr>
        <w:t>System</w:t>
      </w:r>
      <w:r>
        <w:rPr>
          <w:rFonts w:ascii="Palatino Linotype" w:hAnsi="Palatino Linotype"/>
          <w:i/>
          <w:sz w:val="18"/>
          <w:szCs w:val="18"/>
        </w:rPr>
        <w:t xml:space="preserve"> </w:t>
      </w:r>
      <w:r>
        <w:rPr>
          <w:rFonts w:ascii="Palatino Linotype" w:hAnsi="Palatino Linotype"/>
          <w:sz w:val="18"/>
          <w:szCs w:val="18"/>
        </w:rPr>
        <w:t>for</w:t>
      </w:r>
      <w:r>
        <w:rPr>
          <w:rFonts w:ascii="Palatino Linotype" w:hAnsi="Palatino Linotype"/>
          <w:i/>
          <w:sz w:val="18"/>
          <w:szCs w:val="18"/>
        </w:rPr>
        <w:t xml:space="preserve"> </w:t>
      </w:r>
      <w:r>
        <w:rPr>
          <w:rFonts w:ascii="Palatino Linotype" w:hAnsi="Palatino Linotype"/>
          <w:sz w:val="18"/>
          <w:szCs w:val="18"/>
        </w:rPr>
        <w:t>Elderly</w:t>
      </w:r>
      <w:r>
        <w:rPr>
          <w:rFonts w:ascii="Palatino Linotype" w:hAnsi="Palatino Linotype"/>
          <w:i/>
          <w:sz w:val="18"/>
          <w:szCs w:val="18"/>
        </w:rPr>
        <w:t xml:space="preserve"> </w:t>
      </w:r>
      <w:r>
        <w:rPr>
          <w:rFonts w:ascii="Palatino Linotype" w:hAnsi="Palatino Linotype"/>
          <w:sz w:val="18"/>
          <w:szCs w:val="18"/>
        </w:rPr>
        <w:t>Care</w:t>
      </w:r>
      <w:r>
        <w:rPr>
          <w:rFonts w:ascii="Palatino Linotype" w:hAnsi="Palatino Linotype"/>
          <w:i/>
          <w:sz w:val="18"/>
          <w:szCs w:val="18"/>
        </w:rPr>
        <w:t xml:space="preserve"> </w:t>
      </w:r>
      <w:r>
        <w:rPr>
          <w:rFonts w:ascii="Palatino Linotype" w:hAnsi="Palatino Linotype"/>
          <w:sz w:val="18"/>
          <w:szCs w:val="18"/>
        </w:rPr>
        <w:t>in</w:t>
      </w:r>
      <w:r>
        <w:rPr>
          <w:rFonts w:ascii="Palatino Linotype" w:hAnsi="Palatino Linotype"/>
          <w:i/>
          <w:sz w:val="18"/>
          <w:szCs w:val="18"/>
        </w:rPr>
        <w:t xml:space="preserve"> </w:t>
      </w:r>
      <w:r>
        <w:rPr>
          <w:rFonts w:ascii="Palatino Linotype" w:hAnsi="Palatino Linotype"/>
          <w:sz w:val="18"/>
          <w:szCs w:val="18"/>
        </w:rPr>
        <w:t>Smart</w:t>
      </w:r>
      <w:r>
        <w:rPr>
          <w:rFonts w:ascii="Palatino Linotype" w:hAnsi="Palatino Linotype"/>
          <w:i/>
          <w:sz w:val="18"/>
          <w:szCs w:val="18"/>
        </w:rPr>
        <w:t xml:space="preserve"> </w:t>
      </w:r>
      <w:r>
        <w:rPr>
          <w:rFonts w:ascii="Palatino Linotype" w:hAnsi="Palatino Linotype"/>
          <w:sz w:val="18"/>
          <w:szCs w:val="18"/>
        </w:rPr>
        <w:t>Indoor</w:t>
      </w:r>
      <w:r>
        <w:rPr>
          <w:rFonts w:ascii="Palatino Linotype" w:hAnsi="Palatino Linotype"/>
          <w:i/>
          <w:sz w:val="18"/>
          <w:szCs w:val="18"/>
        </w:rPr>
        <w:t xml:space="preserve"> </w:t>
      </w:r>
      <w:r>
        <w:rPr>
          <w:rFonts w:ascii="Palatino Linotype" w:hAnsi="Palatino Linotype"/>
          <w:sz w:val="18"/>
          <w:szCs w:val="18"/>
        </w:rPr>
        <w:t>Environments.</w:t>
      </w:r>
      <w:r>
        <w:rPr>
          <w:rFonts w:ascii="Palatino Linotype" w:hAnsi="Palatino Linotype"/>
          <w:i/>
          <w:sz w:val="18"/>
        </w:rPr>
        <w:t xml:space="preserve"> </w:t>
      </w:r>
      <w:r>
        <w:rPr>
          <w:rFonts w:ascii="Palatino Linotype" w:hAnsi="Palatino Linotype"/>
          <w:i/>
          <w:sz w:val="18"/>
          <w:szCs w:val="18"/>
        </w:rPr>
        <w:t xml:space="preserve">Sensors </w:t>
      </w:r>
      <w:r>
        <w:rPr>
          <w:rFonts w:ascii="Palatino Linotype" w:hAnsi="Palatino Linotype"/>
          <w:b/>
          <w:sz w:val="18"/>
          <w:szCs w:val="18"/>
        </w:rPr>
        <w:t>2014</w:t>
      </w:r>
      <w:r>
        <w:rPr>
          <w:rFonts w:ascii="Palatino Linotype" w:hAnsi="Palatino Linotype"/>
          <w:sz w:val="18"/>
          <w:szCs w:val="18"/>
        </w:rPr>
        <w:t>,</w:t>
      </w:r>
      <w:r>
        <w:rPr>
          <w:rFonts w:ascii="Palatino Linotype" w:hAnsi="Palatino Linotype"/>
          <w:i/>
          <w:sz w:val="18"/>
          <w:szCs w:val="18"/>
        </w:rPr>
        <w:t xml:space="preserve"> 14, </w:t>
      </w:r>
      <w:r>
        <w:rPr>
          <w:rFonts w:ascii="Palatino Linotype" w:hAnsi="Palatino Linotype"/>
          <w:sz w:val="18"/>
          <w:szCs w:val="18"/>
        </w:rPr>
        <w:t>11735–11759.</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Jalal,</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Uddin,</w:t>
      </w:r>
      <w:r>
        <w:rPr>
          <w:rFonts w:ascii="Palatino Linotype" w:hAnsi="Palatino Linotype"/>
          <w:i/>
          <w:sz w:val="18"/>
          <w:szCs w:val="18"/>
        </w:rPr>
        <w:t xml:space="preserve"> </w:t>
      </w:r>
      <w:r>
        <w:rPr>
          <w:rFonts w:ascii="Palatino Linotype" w:hAnsi="Palatino Linotype"/>
          <w:sz w:val="18"/>
          <w:szCs w:val="18"/>
        </w:rPr>
        <w:t>M.Z.;</w:t>
      </w:r>
      <w:r>
        <w:rPr>
          <w:rFonts w:ascii="Palatino Linotype" w:hAnsi="Palatino Linotype"/>
          <w:i/>
          <w:sz w:val="18"/>
          <w:szCs w:val="18"/>
        </w:rPr>
        <w:t xml:space="preserve"> </w:t>
      </w:r>
      <w:r>
        <w:rPr>
          <w:rFonts w:ascii="Palatino Linotype" w:hAnsi="Palatino Linotype"/>
          <w:sz w:val="18"/>
          <w:szCs w:val="18"/>
        </w:rPr>
        <w:t>Kim,</w:t>
      </w:r>
      <w:r>
        <w:rPr>
          <w:rFonts w:ascii="Palatino Linotype" w:hAnsi="Palatino Linotype"/>
          <w:i/>
          <w:sz w:val="18"/>
          <w:szCs w:val="18"/>
        </w:rPr>
        <w:t xml:space="preserve"> </w:t>
      </w:r>
      <w:r>
        <w:rPr>
          <w:rFonts w:ascii="Palatino Linotype" w:hAnsi="Palatino Linotype"/>
          <w:sz w:val="18"/>
          <w:szCs w:val="18"/>
        </w:rPr>
        <w:t>J.T.;</w:t>
      </w:r>
      <w:r>
        <w:rPr>
          <w:rFonts w:ascii="Palatino Linotype" w:hAnsi="Palatino Linotype"/>
          <w:i/>
          <w:sz w:val="18"/>
          <w:szCs w:val="18"/>
        </w:rPr>
        <w:t xml:space="preserve"> </w:t>
      </w:r>
      <w:r>
        <w:rPr>
          <w:rFonts w:ascii="Palatino Linotype" w:hAnsi="Palatino Linotype"/>
          <w:sz w:val="18"/>
          <w:szCs w:val="18"/>
        </w:rPr>
        <w:t>Kim,</w:t>
      </w:r>
      <w:r>
        <w:rPr>
          <w:rFonts w:ascii="Palatino Linotype" w:hAnsi="Palatino Linotype"/>
          <w:i/>
          <w:sz w:val="18"/>
          <w:szCs w:val="18"/>
        </w:rPr>
        <w:t xml:space="preserve"> </w:t>
      </w:r>
      <w:r>
        <w:rPr>
          <w:rFonts w:ascii="Palatino Linotype" w:hAnsi="Palatino Linotype"/>
          <w:sz w:val="18"/>
          <w:szCs w:val="18"/>
        </w:rPr>
        <w:t>T.S.</w:t>
      </w:r>
      <w:r>
        <w:rPr>
          <w:rFonts w:ascii="Palatino Linotype" w:hAnsi="Palatino Linotype"/>
          <w:i/>
          <w:sz w:val="18"/>
          <w:szCs w:val="18"/>
        </w:rPr>
        <w:t xml:space="preserve"> </w:t>
      </w:r>
      <w:r>
        <w:rPr>
          <w:rFonts w:ascii="Palatino Linotype" w:hAnsi="Palatino Linotype"/>
          <w:sz w:val="18"/>
          <w:szCs w:val="18"/>
        </w:rPr>
        <w:t>Daily</w:t>
      </w:r>
      <w:r>
        <w:rPr>
          <w:rFonts w:ascii="Palatino Linotype" w:hAnsi="Palatino Linotype"/>
          <w:i/>
          <w:sz w:val="18"/>
          <w:szCs w:val="18"/>
        </w:rPr>
        <w:t xml:space="preserve"> </w:t>
      </w:r>
      <w:r>
        <w:rPr>
          <w:rFonts w:ascii="Palatino Linotype" w:hAnsi="Palatino Linotype"/>
          <w:sz w:val="18"/>
          <w:szCs w:val="18"/>
        </w:rPr>
        <w:t>human</w:t>
      </w:r>
      <w:r>
        <w:rPr>
          <w:rFonts w:ascii="Palatino Linotype" w:hAnsi="Palatino Linotype"/>
          <w:i/>
          <w:sz w:val="18"/>
          <w:szCs w:val="18"/>
        </w:rPr>
        <w:t xml:space="preserve"> </w:t>
      </w:r>
      <w:r>
        <w:rPr>
          <w:rFonts w:ascii="Palatino Linotype" w:hAnsi="Palatino Linotype"/>
          <w:sz w:val="18"/>
          <w:szCs w:val="18"/>
        </w:rPr>
        <w:t>activity</w:t>
      </w:r>
      <w:r>
        <w:rPr>
          <w:rFonts w:ascii="Palatino Linotype" w:hAnsi="Palatino Linotype"/>
          <w:i/>
          <w:sz w:val="18"/>
          <w:szCs w:val="18"/>
        </w:rPr>
        <w:t xml:space="preserve"> </w:t>
      </w:r>
      <w:r>
        <w:rPr>
          <w:rFonts w:ascii="Palatino Linotype" w:hAnsi="Palatino Linotype"/>
          <w:sz w:val="18"/>
          <w:szCs w:val="18"/>
        </w:rPr>
        <w:t>recognition</w:t>
      </w:r>
      <w:r>
        <w:rPr>
          <w:rFonts w:ascii="Palatino Linotype" w:hAnsi="Palatino Linotype"/>
          <w:i/>
          <w:sz w:val="18"/>
          <w:szCs w:val="18"/>
        </w:rPr>
        <w:t xml:space="preserve"> </w:t>
      </w:r>
      <w:r>
        <w:rPr>
          <w:rFonts w:ascii="Palatino Linotype" w:hAnsi="Palatino Linotype"/>
          <w:sz w:val="18"/>
          <w:szCs w:val="18"/>
        </w:rPr>
        <w:t>using</w:t>
      </w:r>
      <w:r>
        <w:rPr>
          <w:rFonts w:ascii="Palatino Linotype" w:hAnsi="Palatino Linotype"/>
          <w:i/>
          <w:sz w:val="18"/>
          <w:szCs w:val="18"/>
        </w:rPr>
        <w:t xml:space="preserve"> </w:t>
      </w:r>
      <w:r>
        <w:rPr>
          <w:rFonts w:ascii="Palatino Linotype" w:hAnsi="Palatino Linotype"/>
          <w:sz w:val="18"/>
          <w:szCs w:val="18"/>
        </w:rPr>
        <w:t>depth</w:t>
      </w:r>
      <w:r>
        <w:rPr>
          <w:rFonts w:ascii="Palatino Linotype" w:hAnsi="Palatino Linotype"/>
          <w:i/>
          <w:sz w:val="18"/>
          <w:szCs w:val="18"/>
        </w:rPr>
        <w:t xml:space="preserve"> </w:t>
      </w:r>
      <w:r>
        <w:rPr>
          <w:rFonts w:ascii="Palatino Linotype" w:hAnsi="Palatino Linotype"/>
          <w:sz w:val="18"/>
          <w:szCs w:val="18"/>
        </w:rPr>
        <w:t>silhouettes</w:t>
      </w:r>
      <w:r>
        <w:rPr>
          <w:rFonts w:ascii="Palatino Linotype" w:hAnsi="Palatino Linotype"/>
          <w:i/>
          <w:sz w:val="18"/>
          <w:szCs w:val="18"/>
        </w:rPr>
        <w:t xml:space="preserve"> </w:t>
      </w:r>
      <w:r>
        <w:rPr>
          <w:rFonts w:ascii="Palatino Linotype" w:hAnsi="Palatino Linotype"/>
          <w:sz w:val="18"/>
          <w:szCs w:val="18"/>
        </w:rPr>
        <w:t>and</w:t>
      </w:r>
      <w:r>
        <w:rPr>
          <w:rFonts w:ascii="Palatino Linotype" w:hAnsi="Palatino Linotype"/>
          <w:i/>
          <w:sz w:val="18"/>
          <w:szCs w:val="18"/>
        </w:rPr>
        <w:t xml:space="preserve"> </w:t>
      </w:r>
      <w:r>
        <w:rPr>
          <w:rFonts w:ascii="Palatino Linotype" w:hAnsi="Palatino Linotype"/>
          <w:sz w:val="18"/>
          <w:szCs w:val="18"/>
        </w:rPr>
        <w:t>R</w:t>
      </w:r>
      <w:r>
        <w:rPr>
          <w:rFonts w:ascii="Palatino Linotype" w:hAnsi="Palatino Linotype"/>
          <w:i/>
          <w:sz w:val="18"/>
          <w:szCs w:val="18"/>
        </w:rPr>
        <w:t xml:space="preserve"> </w:t>
      </w:r>
      <w:r>
        <w:rPr>
          <w:rFonts w:ascii="Palatino Linotype" w:hAnsi="Palatino Linotype"/>
          <w:sz w:val="18"/>
          <w:szCs w:val="18"/>
        </w:rPr>
        <w:t>transformation</w:t>
      </w:r>
      <w:r>
        <w:rPr>
          <w:rFonts w:ascii="Palatino Linotype" w:hAnsi="Palatino Linotype"/>
          <w:i/>
          <w:sz w:val="18"/>
          <w:szCs w:val="18"/>
        </w:rPr>
        <w:t xml:space="preserve"> </w:t>
      </w:r>
      <w:r>
        <w:rPr>
          <w:rFonts w:ascii="Palatino Linotype" w:hAnsi="Palatino Linotype"/>
          <w:sz w:val="18"/>
          <w:szCs w:val="18"/>
        </w:rPr>
        <w:t>for</w:t>
      </w:r>
      <w:r>
        <w:rPr>
          <w:rFonts w:ascii="Palatino Linotype" w:hAnsi="Palatino Linotype"/>
          <w:i/>
          <w:sz w:val="18"/>
          <w:szCs w:val="18"/>
        </w:rPr>
        <w:t xml:space="preserve"> </w:t>
      </w:r>
      <w:r>
        <w:rPr>
          <w:rFonts w:ascii="Palatino Linotype" w:hAnsi="Palatino Linotype"/>
          <w:sz w:val="18"/>
          <w:szCs w:val="18"/>
        </w:rPr>
        <w:t>smart</w:t>
      </w:r>
      <w:r>
        <w:rPr>
          <w:rFonts w:ascii="Palatino Linotype" w:hAnsi="Palatino Linotype"/>
          <w:i/>
          <w:sz w:val="18"/>
          <w:szCs w:val="18"/>
        </w:rPr>
        <w:t xml:space="preserve"> </w:t>
      </w:r>
      <w:r>
        <w:rPr>
          <w:rFonts w:ascii="Palatino Linotype" w:hAnsi="Palatino Linotype"/>
          <w:sz w:val="18"/>
          <w:szCs w:val="18"/>
        </w:rPr>
        <w:t>home.</w:t>
      </w:r>
      <w:r>
        <w:rPr>
          <w:rFonts w:ascii="Palatino Linotype" w:hAnsi="Palatino Linotype"/>
          <w:i/>
          <w:sz w:val="18"/>
          <w:szCs w:val="18"/>
        </w:rPr>
        <w:t xml:space="preserve"> </w:t>
      </w:r>
      <w:r>
        <w:rPr>
          <w:rFonts w:ascii="Palatino Linotype" w:hAnsi="Palatino Linotype"/>
          <w:sz w:val="18"/>
          <w:szCs w:val="18"/>
        </w:rPr>
        <w:t>In</w:t>
      </w:r>
      <w:r>
        <w:rPr>
          <w:rFonts w:ascii="Palatino Linotype" w:hAnsi="Palatino Linotype"/>
          <w:i/>
          <w:sz w:val="18"/>
          <w:szCs w:val="18"/>
        </w:rPr>
        <w:t xml:space="preserve"> </w:t>
      </w:r>
      <w:r>
        <w:rPr>
          <w:rFonts w:ascii="Palatino Linotype" w:hAnsi="Palatino Linotype"/>
          <w:sz w:val="18"/>
          <w:szCs w:val="18"/>
        </w:rPr>
        <w:t>Proceedings</w:t>
      </w:r>
      <w:r>
        <w:rPr>
          <w:rFonts w:ascii="Palatino Linotype" w:hAnsi="Palatino Linotype"/>
          <w:i/>
          <w:sz w:val="18"/>
          <w:szCs w:val="18"/>
        </w:rPr>
        <w:t xml:space="preserve"> </w:t>
      </w:r>
      <w:r>
        <w:rPr>
          <w:rFonts w:ascii="Palatino Linotype" w:hAnsi="Palatino Linotype"/>
          <w:sz w:val="18"/>
          <w:szCs w:val="18"/>
        </w:rPr>
        <w:t>of</w:t>
      </w:r>
      <w:r>
        <w:rPr>
          <w:rFonts w:ascii="Palatino Linotype" w:hAnsi="Palatino Linotype"/>
          <w:i/>
          <w:sz w:val="18"/>
          <w:szCs w:val="18"/>
        </w:rPr>
        <w:t xml:space="preserve"> </w:t>
      </w:r>
      <w:r>
        <w:rPr>
          <w:rFonts w:ascii="Palatino Linotype" w:hAnsi="Palatino Linotype"/>
          <w:sz w:val="18"/>
          <w:szCs w:val="18"/>
        </w:rPr>
        <w:t>the</w:t>
      </w:r>
      <w:r>
        <w:rPr>
          <w:rFonts w:ascii="Palatino Linotype" w:hAnsi="Palatino Linotype"/>
          <w:i/>
          <w:sz w:val="18"/>
          <w:szCs w:val="18"/>
        </w:rPr>
        <w:t xml:space="preserve"> </w:t>
      </w:r>
      <w:r>
        <w:rPr>
          <w:rFonts w:ascii="Palatino Linotype" w:hAnsi="Palatino Linotype"/>
          <w:sz w:val="18"/>
          <w:szCs w:val="18"/>
        </w:rPr>
        <w:t>Smart</w:t>
      </w:r>
      <w:r>
        <w:rPr>
          <w:rFonts w:ascii="Palatino Linotype" w:hAnsi="Palatino Linotype"/>
          <w:i/>
          <w:sz w:val="18"/>
          <w:szCs w:val="18"/>
        </w:rPr>
        <w:t xml:space="preserve"> </w:t>
      </w:r>
      <w:r>
        <w:rPr>
          <w:rFonts w:ascii="Palatino Linotype" w:hAnsi="Palatino Linotype"/>
          <w:sz w:val="18"/>
          <w:szCs w:val="18"/>
        </w:rPr>
        <w:t>Homes</w:t>
      </w:r>
      <w:r>
        <w:rPr>
          <w:rFonts w:ascii="Palatino Linotype" w:hAnsi="Palatino Linotype"/>
          <w:i/>
          <w:sz w:val="18"/>
          <w:szCs w:val="18"/>
        </w:rPr>
        <w:t xml:space="preserve"> </w:t>
      </w:r>
      <w:r>
        <w:rPr>
          <w:rFonts w:ascii="Palatino Linotype" w:hAnsi="Palatino Linotype"/>
          <w:sz w:val="18"/>
          <w:szCs w:val="18"/>
        </w:rPr>
        <w:t>Health</w:t>
      </w:r>
      <w:r>
        <w:rPr>
          <w:rFonts w:ascii="Palatino Linotype" w:hAnsi="Palatino Linotype"/>
          <w:i/>
          <w:sz w:val="18"/>
          <w:szCs w:val="18"/>
        </w:rPr>
        <w:t xml:space="preserve"> </w:t>
      </w:r>
      <w:r>
        <w:rPr>
          <w:rFonts w:ascii="Palatino Linotype" w:hAnsi="Palatino Linotype"/>
          <w:sz w:val="18"/>
          <w:szCs w:val="18"/>
        </w:rPr>
        <w:t>Telematics,</w:t>
      </w:r>
      <w:r>
        <w:rPr>
          <w:rFonts w:ascii="Palatino Linotype" w:hAnsi="Palatino Linotype"/>
          <w:i/>
          <w:sz w:val="18"/>
          <w:szCs w:val="18"/>
        </w:rPr>
        <w:t xml:space="preserve"> </w:t>
      </w:r>
      <w:r>
        <w:rPr>
          <w:rFonts w:ascii="Palatino Linotype" w:hAnsi="Palatino Linotype"/>
          <w:sz w:val="18"/>
          <w:szCs w:val="18"/>
        </w:rPr>
        <w:t>Montreal,</w:t>
      </w:r>
      <w:r>
        <w:rPr>
          <w:rFonts w:ascii="Palatino Linotype" w:hAnsi="Palatino Linotype"/>
          <w:i/>
          <w:sz w:val="18"/>
          <w:szCs w:val="18"/>
        </w:rPr>
        <w:t xml:space="preserve"> </w:t>
      </w:r>
      <w:r>
        <w:rPr>
          <w:rFonts w:ascii="Palatino Linotype" w:hAnsi="Palatino Linotype"/>
          <w:sz w:val="18"/>
          <w:szCs w:val="18"/>
        </w:rPr>
        <w:t>Canada,</w:t>
      </w:r>
      <w:r>
        <w:rPr>
          <w:rFonts w:ascii="Palatino Linotype" w:hAnsi="Palatino Linotype"/>
          <w:i/>
          <w:sz w:val="18"/>
          <w:szCs w:val="18"/>
        </w:rPr>
        <w:t xml:space="preserve"> </w:t>
      </w:r>
      <w:r>
        <w:rPr>
          <w:rFonts w:ascii="Palatino Linotype" w:hAnsi="Palatino Linotype"/>
          <w:sz w:val="18"/>
          <w:szCs w:val="18"/>
        </w:rPr>
        <w:t>20–22</w:t>
      </w:r>
      <w:r>
        <w:rPr>
          <w:rFonts w:ascii="Palatino Linotype" w:hAnsi="Palatino Linotype"/>
          <w:i/>
          <w:sz w:val="18"/>
          <w:szCs w:val="18"/>
        </w:rPr>
        <w:t xml:space="preserve"> </w:t>
      </w:r>
      <w:r>
        <w:rPr>
          <w:rFonts w:ascii="Palatino Linotype" w:hAnsi="Palatino Linotype"/>
          <w:sz w:val="18"/>
          <w:szCs w:val="18"/>
        </w:rPr>
        <w:t>June</w:t>
      </w:r>
      <w:r>
        <w:rPr>
          <w:rFonts w:ascii="Palatino Linotype" w:hAnsi="Palatino Linotype"/>
          <w:i/>
          <w:sz w:val="18"/>
          <w:szCs w:val="18"/>
        </w:rPr>
        <w:t xml:space="preserve"> </w:t>
      </w:r>
      <w:r>
        <w:rPr>
          <w:rFonts w:ascii="Palatino Linotype" w:hAnsi="Palatino Linotype"/>
          <w:sz w:val="18"/>
          <w:szCs w:val="18"/>
        </w:rPr>
        <w:t>2011.</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Jalal,</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Zeb,</w:t>
      </w:r>
      <w:r>
        <w:rPr>
          <w:rFonts w:ascii="Palatino Linotype" w:hAnsi="Palatino Linotype"/>
          <w:i/>
          <w:sz w:val="18"/>
          <w:szCs w:val="18"/>
        </w:rPr>
        <w:t xml:space="preserve"> </w:t>
      </w:r>
      <w:r>
        <w:rPr>
          <w:rFonts w:ascii="Palatino Linotype" w:hAnsi="Palatino Linotype"/>
          <w:sz w:val="18"/>
          <w:szCs w:val="18"/>
        </w:rPr>
        <w:t>M.A.</w:t>
      </w:r>
      <w:r>
        <w:rPr>
          <w:rFonts w:ascii="Palatino Linotype" w:hAnsi="Palatino Linotype"/>
          <w:i/>
          <w:sz w:val="18"/>
          <w:szCs w:val="18"/>
        </w:rPr>
        <w:t xml:space="preserve"> </w:t>
      </w:r>
      <w:r>
        <w:rPr>
          <w:rFonts w:ascii="Palatino Linotype" w:hAnsi="Palatino Linotype"/>
          <w:sz w:val="18"/>
          <w:szCs w:val="18"/>
        </w:rPr>
        <w:t>Security</w:t>
      </w:r>
      <w:r>
        <w:rPr>
          <w:rFonts w:ascii="Palatino Linotype" w:hAnsi="Palatino Linotype"/>
          <w:i/>
          <w:sz w:val="18"/>
          <w:szCs w:val="18"/>
        </w:rPr>
        <w:t xml:space="preserve"> </w:t>
      </w:r>
      <w:r>
        <w:rPr>
          <w:rFonts w:ascii="Palatino Linotype" w:hAnsi="Palatino Linotype"/>
          <w:sz w:val="18"/>
          <w:szCs w:val="18"/>
        </w:rPr>
        <w:t>enhancement</w:t>
      </w:r>
      <w:r>
        <w:rPr>
          <w:rFonts w:ascii="Palatino Linotype" w:hAnsi="Palatino Linotype"/>
          <w:i/>
          <w:sz w:val="18"/>
          <w:szCs w:val="18"/>
        </w:rPr>
        <w:t xml:space="preserve"> </w:t>
      </w:r>
      <w:r>
        <w:rPr>
          <w:rFonts w:ascii="Palatino Linotype" w:hAnsi="Palatino Linotype"/>
          <w:sz w:val="18"/>
          <w:szCs w:val="18"/>
        </w:rPr>
        <w:t>for</w:t>
      </w:r>
      <w:r>
        <w:rPr>
          <w:rFonts w:ascii="Palatino Linotype" w:hAnsi="Palatino Linotype"/>
          <w:i/>
          <w:sz w:val="18"/>
          <w:szCs w:val="18"/>
        </w:rPr>
        <w:t xml:space="preserve"> </w:t>
      </w:r>
      <w:r>
        <w:rPr>
          <w:rFonts w:ascii="Palatino Linotype" w:hAnsi="Palatino Linotype"/>
          <w:sz w:val="18"/>
          <w:szCs w:val="18"/>
        </w:rPr>
        <w:t>e-learning</w:t>
      </w:r>
      <w:r>
        <w:rPr>
          <w:rFonts w:ascii="Palatino Linotype" w:hAnsi="Palatino Linotype"/>
          <w:i/>
          <w:sz w:val="18"/>
          <w:szCs w:val="18"/>
        </w:rPr>
        <w:t xml:space="preserve"> </w:t>
      </w:r>
      <w:r>
        <w:rPr>
          <w:rFonts w:ascii="Palatino Linotype" w:hAnsi="Palatino Linotype"/>
          <w:sz w:val="18"/>
          <w:szCs w:val="18"/>
        </w:rPr>
        <w:t>portal.</w:t>
      </w:r>
      <w:r>
        <w:rPr>
          <w:rFonts w:ascii="Palatino Linotype" w:hAnsi="Palatino Linotype"/>
          <w:i/>
          <w:sz w:val="18"/>
          <w:szCs w:val="18"/>
        </w:rPr>
        <w:t xml:space="preserve"> Int. J. Comput. Sci. Netw. Secur. </w:t>
      </w:r>
      <w:r>
        <w:rPr>
          <w:rFonts w:ascii="Palatino Linotype" w:hAnsi="Palatino Linotype"/>
          <w:b/>
          <w:sz w:val="18"/>
          <w:szCs w:val="18"/>
        </w:rPr>
        <w:t>2008</w:t>
      </w:r>
      <w:r>
        <w:rPr>
          <w:rFonts w:ascii="Palatino Linotype" w:hAnsi="Palatino Linotype"/>
          <w:bCs/>
          <w:sz w:val="18"/>
          <w:szCs w:val="18"/>
        </w:rPr>
        <w:t>,</w:t>
      </w:r>
      <w:r>
        <w:rPr>
          <w:rFonts w:ascii="Palatino Linotype" w:hAnsi="Palatino Linotype"/>
          <w:bCs/>
          <w:i/>
          <w:sz w:val="18"/>
          <w:szCs w:val="18"/>
        </w:rPr>
        <w:t xml:space="preserve"> </w:t>
      </w:r>
      <w:r>
        <w:rPr>
          <w:rFonts w:ascii="Palatino Linotype" w:hAnsi="Palatino Linotype"/>
          <w:i/>
          <w:iCs/>
          <w:sz w:val="18"/>
          <w:szCs w:val="18"/>
        </w:rPr>
        <w:t>8</w:t>
      </w:r>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41–45.</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Landan,</w:t>
      </w:r>
      <w:r>
        <w:rPr>
          <w:rFonts w:ascii="Palatino Linotype" w:hAnsi="Palatino Linotype"/>
          <w:i/>
          <w:sz w:val="18"/>
          <w:szCs w:val="18"/>
        </w:rPr>
        <w:t xml:space="preserve"> </w:t>
      </w:r>
      <w:r>
        <w:rPr>
          <w:rFonts w:ascii="Palatino Linotype" w:hAnsi="Palatino Linotype"/>
          <w:sz w:val="18"/>
          <w:szCs w:val="18"/>
        </w:rPr>
        <w:t>M.I.</w:t>
      </w:r>
      <w:r>
        <w:rPr>
          <w:rFonts w:ascii="Palatino Linotype" w:hAnsi="Palatino Linotype"/>
          <w:i/>
          <w:sz w:val="18"/>
          <w:szCs w:val="18"/>
        </w:rPr>
        <w:t xml:space="preserve"> </w:t>
      </w:r>
      <w:r>
        <w:rPr>
          <w:rFonts w:ascii="Palatino Linotype" w:hAnsi="Palatino Linotype"/>
          <w:sz w:val="18"/>
          <w:szCs w:val="18"/>
        </w:rPr>
        <w:t>E-commerce</w:t>
      </w:r>
      <w:r>
        <w:rPr>
          <w:rFonts w:ascii="Palatino Linotype" w:hAnsi="Palatino Linotype"/>
          <w:i/>
          <w:sz w:val="18"/>
          <w:szCs w:val="18"/>
        </w:rPr>
        <w:t xml:space="preserve"> </w:t>
      </w:r>
      <w:r>
        <w:rPr>
          <w:rFonts w:ascii="Palatino Linotype" w:hAnsi="Palatino Linotype"/>
          <w:sz w:val="18"/>
          <w:szCs w:val="18"/>
        </w:rPr>
        <w:t>security</w:t>
      </w:r>
      <w:r>
        <w:rPr>
          <w:rFonts w:ascii="Palatino Linotype" w:hAnsi="Palatino Linotype"/>
          <w:i/>
          <w:sz w:val="18"/>
          <w:szCs w:val="18"/>
        </w:rPr>
        <w:t xml:space="preserve"> </w:t>
      </w:r>
      <w:r>
        <w:rPr>
          <w:rFonts w:ascii="Palatino Linotype" w:hAnsi="Palatino Linotype"/>
          <w:sz w:val="18"/>
          <w:szCs w:val="18"/>
        </w:rPr>
        <w:t>issues.</w:t>
      </w:r>
      <w:r>
        <w:rPr>
          <w:rFonts w:ascii="Palatino Linotype" w:hAnsi="Palatino Linotype"/>
          <w:i/>
          <w:sz w:val="18"/>
          <w:szCs w:val="18"/>
        </w:rPr>
        <w:t xml:space="preserve"> </w:t>
      </w:r>
      <w:r>
        <w:rPr>
          <w:rFonts w:ascii="Palatino Linotype" w:hAnsi="Palatino Linotype"/>
          <w:sz w:val="18"/>
          <w:szCs w:val="18"/>
        </w:rPr>
        <w:t>In</w:t>
      </w:r>
      <w:r>
        <w:rPr>
          <w:rFonts w:ascii="Palatino Linotype" w:hAnsi="Palatino Linotype"/>
          <w:i/>
          <w:sz w:val="18"/>
          <w:szCs w:val="18"/>
        </w:rPr>
        <w:t xml:space="preserve"> </w:t>
      </w:r>
      <w:r>
        <w:rPr>
          <w:rFonts w:ascii="Palatino Linotype" w:hAnsi="Palatino Linotype"/>
          <w:sz w:val="18"/>
          <w:szCs w:val="18"/>
        </w:rPr>
        <w:t>Proceedings</w:t>
      </w:r>
      <w:r>
        <w:rPr>
          <w:rFonts w:ascii="Palatino Linotype" w:hAnsi="Palatino Linotype"/>
          <w:i/>
          <w:sz w:val="18"/>
          <w:szCs w:val="18"/>
        </w:rPr>
        <w:t xml:space="preserve"> </w:t>
      </w:r>
      <w:r>
        <w:rPr>
          <w:rFonts w:ascii="Palatino Linotype" w:hAnsi="Palatino Linotype"/>
          <w:sz w:val="18"/>
          <w:szCs w:val="18"/>
        </w:rPr>
        <w:t>of</w:t>
      </w:r>
      <w:r>
        <w:rPr>
          <w:rFonts w:ascii="Palatino Linotype" w:hAnsi="Palatino Linotype"/>
          <w:i/>
          <w:sz w:val="18"/>
          <w:szCs w:val="18"/>
        </w:rPr>
        <w:t xml:space="preserve"> </w:t>
      </w:r>
      <w:r>
        <w:rPr>
          <w:rFonts w:ascii="Palatino Linotype" w:hAnsi="Palatino Linotype"/>
          <w:sz w:val="18"/>
          <w:szCs w:val="18"/>
        </w:rPr>
        <w:t>the</w:t>
      </w:r>
      <w:r>
        <w:rPr>
          <w:rFonts w:ascii="Palatino Linotype" w:hAnsi="Palatino Linotype"/>
          <w:i/>
          <w:sz w:val="18"/>
          <w:szCs w:val="18"/>
        </w:rPr>
        <w:t xml:space="preserve"> </w:t>
      </w:r>
      <w:r>
        <w:rPr>
          <w:rFonts w:ascii="Palatino Linotype" w:hAnsi="Palatino Linotype"/>
          <w:sz w:val="18"/>
          <w:szCs w:val="18"/>
        </w:rPr>
        <w:t>IEEE</w:t>
      </w:r>
      <w:r>
        <w:rPr>
          <w:rFonts w:ascii="Palatino Linotype" w:hAnsi="Palatino Linotype"/>
          <w:i/>
          <w:sz w:val="18"/>
          <w:szCs w:val="18"/>
        </w:rPr>
        <w:t xml:space="preserve"> </w:t>
      </w:r>
      <w:r>
        <w:rPr>
          <w:rFonts w:ascii="Palatino Linotype" w:hAnsi="Palatino Linotype"/>
          <w:sz w:val="18"/>
          <w:szCs w:val="18"/>
        </w:rPr>
        <w:t>Conference</w:t>
      </w:r>
      <w:r>
        <w:rPr>
          <w:rFonts w:ascii="Palatino Linotype" w:hAnsi="Palatino Linotype"/>
          <w:i/>
          <w:sz w:val="18"/>
          <w:szCs w:val="18"/>
        </w:rPr>
        <w:t xml:space="preserve"> </w:t>
      </w:r>
      <w:r>
        <w:rPr>
          <w:rFonts w:ascii="Palatino Linotype" w:hAnsi="Palatino Linotype"/>
          <w:sz w:val="18"/>
          <w:szCs w:val="18"/>
        </w:rPr>
        <w:t>on</w:t>
      </w:r>
      <w:r>
        <w:rPr>
          <w:rFonts w:ascii="Palatino Linotype" w:hAnsi="Palatino Linotype"/>
          <w:i/>
          <w:sz w:val="18"/>
          <w:szCs w:val="18"/>
        </w:rPr>
        <w:t xml:space="preserve"> </w:t>
      </w:r>
      <w:r>
        <w:rPr>
          <w:rFonts w:ascii="Palatino Linotype" w:hAnsi="Palatino Linotype"/>
          <w:sz w:val="18"/>
          <w:szCs w:val="18"/>
        </w:rPr>
        <w:t>Future</w:t>
      </w:r>
      <w:r>
        <w:rPr>
          <w:rFonts w:ascii="Palatino Linotype" w:hAnsi="Palatino Linotype"/>
          <w:i/>
          <w:sz w:val="18"/>
          <w:szCs w:val="18"/>
        </w:rPr>
        <w:t xml:space="preserve"> </w:t>
      </w:r>
      <w:r>
        <w:rPr>
          <w:rFonts w:ascii="Palatino Linotype" w:hAnsi="Palatino Linotype"/>
          <w:sz w:val="18"/>
          <w:szCs w:val="18"/>
        </w:rPr>
        <w:t>Internet</w:t>
      </w:r>
      <w:r>
        <w:rPr>
          <w:rFonts w:ascii="Palatino Linotype" w:hAnsi="Palatino Linotype"/>
          <w:i/>
          <w:sz w:val="18"/>
          <w:szCs w:val="18"/>
        </w:rPr>
        <w:t xml:space="preserve"> </w:t>
      </w:r>
      <w:r>
        <w:rPr>
          <w:rFonts w:ascii="Palatino Linotype" w:hAnsi="Palatino Linotype"/>
          <w:sz w:val="18"/>
          <w:szCs w:val="18"/>
        </w:rPr>
        <w:t>of</w:t>
      </w:r>
      <w:r>
        <w:rPr>
          <w:rFonts w:ascii="Palatino Linotype" w:hAnsi="Palatino Linotype"/>
          <w:i/>
          <w:sz w:val="18"/>
          <w:szCs w:val="18"/>
        </w:rPr>
        <w:t xml:space="preserve"> </w:t>
      </w:r>
      <w:r>
        <w:rPr>
          <w:rFonts w:ascii="Palatino Linotype" w:hAnsi="Palatino Linotype"/>
          <w:sz w:val="18"/>
          <w:szCs w:val="18"/>
        </w:rPr>
        <w:t>Things</w:t>
      </w:r>
      <w:r>
        <w:rPr>
          <w:rFonts w:ascii="Palatino Linotype" w:hAnsi="Palatino Linotype"/>
          <w:i/>
          <w:sz w:val="18"/>
          <w:szCs w:val="18"/>
        </w:rPr>
        <w:t xml:space="preserve"> </w:t>
      </w:r>
      <w:r>
        <w:rPr>
          <w:rFonts w:ascii="Palatino Linotype" w:hAnsi="Palatino Linotype"/>
          <w:sz w:val="18"/>
          <w:szCs w:val="18"/>
        </w:rPr>
        <w:t>and</w:t>
      </w:r>
      <w:r>
        <w:rPr>
          <w:rFonts w:ascii="Palatino Linotype" w:hAnsi="Palatino Linotype"/>
          <w:i/>
          <w:sz w:val="18"/>
          <w:szCs w:val="18"/>
        </w:rPr>
        <w:t xml:space="preserve"> </w:t>
      </w:r>
      <w:r>
        <w:rPr>
          <w:rFonts w:ascii="Palatino Linotype" w:hAnsi="Palatino Linotype"/>
          <w:sz w:val="18"/>
          <w:szCs w:val="18"/>
        </w:rPr>
        <w:t>Cloud,</w:t>
      </w:r>
      <w:r>
        <w:rPr>
          <w:rFonts w:ascii="Palatino Linotype" w:hAnsi="Palatino Linotype"/>
          <w:i/>
          <w:sz w:val="18"/>
          <w:szCs w:val="18"/>
        </w:rPr>
        <w:t xml:space="preserve"> </w:t>
      </w:r>
      <w:r>
        <w:rPr>
          <w:rFonts w:ascii="Palatino Linotype" w:hAnsi="Palatino Linotype"/>
          <w:sz w:val="18"/>
          <w:szCs w:val="18"/>
        </w:rPr>
        <w:t>Barcelona,</w:t>
      </w:r>
      <w:r>
        <w:rPr>
          <w:rFonts w:ascii="Palatino Linotype" w:hAnsi="Palatino Linotype"/>
          <w:i/>
          <w:sz w:val="18"/>
          <w:szCs w:val="18"/>
        </w:rPr>
        <w:t xml:space="preserve"> </w:t>
      </w:r>
      <w:r>
        <w:rPr>
          <w:rFonts w:ascii="Palatino Linotype" w:hAnsi="Palatino Linotype"/>
          <w:sz w:val="18"/>
          <w:szCs w:val="18"/>
        </w:rPr>
        <w:t>Spain,</w:t>
      </w:r>
      <w:r>
        <w:rPr>
          <w:rFonts w:ascii="Palatino Linotype" w:hAnsi="Palatino Linotype"/>
          <w:i/>
          <w:sz w:val="18"/>
          <w:szCs w:val="18"/>
        </w:rPr>
        <w:t xml:space="preserve"> </w:t>
      </w:r>
      <w:r>
        <w:rPr>
          <w:rFonts w:ascii="Palatino Linotype" w:hAnsi="Palatino Linotype"/>
          <w:sz w:val="18"/>
          <w:szCs w:val="18"/>
        </w:rPr>
        <w:t>27–29</w:t>
      </w:r>
      <w:r>
        <w:rPr>
          <w:rFonts w:ascii="Palatino Linotype" w:hAnsi="Palatino Linotype"/>
          <w:i/>
          <w:sz w:val="18"/>
          <w:szCs w:val="18"/>
        </w:rPr>
        <w:t xml:space="preserve"> </w:t>
      </w:r>
      <w:r>
        <w:rPr>
          <w:rFonts w:ascii="Palatino Linotype" w:hAnsi="Palatino Linotype"/>
          <w:sz w:val="18"/>
          <w:szCs w:val="18"/>
        </w:rPr>
        <w:t>August</w:t>
      </w:r>
      <w:r>
        <w:rPr>
          <w:rFonts w:ascii="Palatino Linotype" w:hAnsi="Palatino Linotype"/>
          <w:i/>
          <w:sz w:val="18"/>
          <w:szCs w:val="18"/>
        </w:rPr>
        <w:t xml:space="preserve"> </w:t>
      </w:r>
      <w:r>
        <w:rPr>
          <w:rFonts w:ascii="Palatino Linotype" w:hAnsi="Palatino Linotype"/>
          <w:sz w:val="18"/>
          <w:szCs w:val="18"/>
        </w:rPr>
        <w:t>2014.</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Jalal,</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Shazad,</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Multiple</w:t>
      </w:r>
      <w:r>
        <w:rPr>
          <w:rFonts w:ascii="Palatino Linotype" w:hAnsi="Palatino Linotype"/>
          <w:i/>
          <w:sz w:val="18"/>
          <w:szCs w:val="18"/>
        </w:rPr>
        <w:t xml:space="preserve"> </w:t>
      </w:r>
      <w:r>
        <w:rPr>
          <w:rFonts w:ascii="Palatino Linotype" w:hAnsi="Palatino Linotype"/>
          <w:sz w:val="18"/>
          <w:szCs w:val="18"/>
        </w:rPr>
        <w:t>facial</w:t>
      </w:r>
      <w:r>
        <w:rPr>
          <w:rFonts w:ascii="Palatino Linotype" w:hAnsi="Palatino Linotype"/>
          <w:i/>
          <w:sz w:val="18"/>
          <w:szCs w:val="18"/>
        </w:rPr>
        <w:t xml:space="preserve"> </w:t>
      </w:r>
      <w:r>
        <w:rPr>
          <w:rFonts w:ascii="Palatino Linotype" w:hAnsi="Palatino Linotype"/>
          <w:sz w:val="18"/>
          <w:szCs w:val="18"/>
        </w:rPr>
        <w:t>feature</w:t>
      </w:r>
      <w:r>
        <w:rPr>
          <w:rFonts w:ascii="Palatino Linotype" w:hAnsi="Palatino Linotype"/>
          <w:i/>
          <w:sz w:val="18"/>
          <w:szCs w:val="18"/>
        </w:rPr>
        <w:t xml:space="preserve"> </w:t>
      </w:r>
      <w:r>
        <w:rPr>
          <w:rFonts w:ascii="Palatino Linotype" w:hAnsi="Palatino Linotype"/>
          <w:sz w:val="18"/>
          <w:szCs w:val="18"/>
        </w:rPr>
        <w:t>detection</w:t>
      </w:r>
      <w:r>
        <w:rPr>
          <w:rFonts w:ascii="Palatino Linotype" w:hAnsi="Palatino Linotype"/>
          <w:i/>
          <w:sz w:val="18"/>
          <w:szCs w:val="18"/>
        </w:rPr>
        <w:t xml:space="preserve"> </w:t>
      </w:r>
      <w:r>
        <w:rPr>
          <w:rFonts w:ascii="Palatino Linotype" w:hAnsi="Palatino Linotype"/>
          <w:sz w:val="18"/>
          <w:szCs w:val="18"/>
        </w:rPr>
        <w:t>using</w:t>
      </w:r>
      <w:r>
        <w:rPr>
          <w:rFonts w:ascii="Palatino Linotype" w:hAnsi="Palatino Linotype"/>
          <w:i/>
          <w:sz w:val="18"/>
          <w:szCs w:val="18"/>
        </w:rPr>
        <w:t xml:space="preserve"> </w:t>
      </w:r>
      <w:r>
        <w:rPr>
          <w:rFonts w:ascii="Palatino Linotype" w:hAnsi="Palatino Linotype"/>
          <w:sz w:val="18"/>
          <w:szCs w:val="18"/>
        </w:rPr>
        <w:t>vertex-modeling</w:t>
      </w:r>
      <w:r>
        <w:rPr>
          <w:rFonts w:ascii="Palatino Linotype" w:hAnsi="Palatino Linotype"/>
          <w:i/>
          <w:sz w:val="18"/>
          <w:szCs w:val="18"/>
        </w:rPr>
        <w:t xml:space="preserve"> </w:t>
      </w:r>
      <w:r>
        <w:rPr>
          <w:rFonts w:ascii="Palatino Linotype" w:hAnsi="Palatino Linotype"/>
          <w:sz w:val="18"/>
          <w:szCs w:val="18"/>
        </w:rPr>
        <w:t>structure.</w:t>
      </w:r>
      <w:r>
        <w:rPr>
          <w:rFonts w:ascii="Palatino Linotype" w:hAnsi="Palatino Linotype"/>
          <w:i/>
          <w:sz w:val="18"/>
          <w:szCs w:val="18"/>
        </w:rPr>
        <w:t xml:space="preserve"> </w:t>
      </w:r>
      <w:r>
        <w:rPr>
          <w:rFonts w:ascii="Palatino Linotype" w:hAnsi="Palatino Linotype"/>
          <w:sz w:val="18"/>
          <w:szCs w:val="18"/>
        </w:rPr>
        <w:t>In</w:t>
      </w:r>
      <w:r>
        <w:rPr>
          <w:rFonts w:ascii="Palatino Linotype" w:hAnsi="Palatino Linotype"/>
          <w:i/>
          <w:sz w:val="18"/>
          <w:szCs w:val="18"/>
        </w:rPr>
        <w:t xml:space="preserve"> </w:t>
      </w:r>
      <w:r>
        <w:rPr>
          <w:rFonts w:ascii="Palatino Linotype" w:hAnsi="Palatino Linotype"/>
          <w:sz w:val="18"/>
          <w:szCs w:val="18"/>
        </w:rPr>
        <w:t>Proceedings</w:t>
      </w:r>
      <w:r>
        <w:rPr>
          <w:rFonts w:ascii="Palatino Linotype" w:hAnsi="Palatino Linotype"/>
          <w:i/>
          <w:sz w:val="18"/>
          <w:szCs w:val="18"/>
        </w:rPr>
        <w:t xml:space="preserve"> </w:t>
      </w:r>
      <w:r>
        <w:rPr>
          <w:rFonts w:ascii="Palatino Linotype" w:hAnsi="Palatino Linotype"/>
          <w:sz w:val="18"/>
          <w:szCs w:val="18"/>
        </w:rPr>
        <w:t>of</w:t>
      </w:r>
      <w:r>
        <w:rPr>
          <w:rFonts w:ascii="Palatino Linotype" w:hAnsi="Palatino Linotype"/>
          <w:i/>
          <w:sz w:val="18"/>
          <w:szCs w:val="18"/>
        </w:rPr>
        <w:t xml:space="preserve"> </w:t>
      </w:r>
      <w:r>
        <w:rPr>
          <w:rFonts w:ascii="Palatino Linotype" w:hAnsi="Palatino Linotype"/>
          <w:sz w:val="18"/>
          <w:szCs w:val="18"/>
        </w:rPr>
        <w:t>the</w:t>
      </w:r>
      <w:r>
        <w:rPr>
          <w:rFonts w:ascii="Palatino Linotype" w:hAnsi="Palatino Linotype"/>
          <w:i/>
          <w:sz w:val="18"/>
          <w:szCs w:val="18"/>
        </w:rPr>
        <w:t xml:space="preserve"> </w:t>
      </w:r>
      <w:r>
        <w:rPr>
          <w:rFonts w:ascii="Palatino Linotype" w:hAnsi="Palatino Linotype"/>
          <w:sz w:val="18"/>
          <w:szCs w:val="18"/>
        </w:rPr>
        <w:t>IEEE</w:t>
      </w:r>
      <w:r>
        <w:rPr>
          <w:rFonts w:ascii="Palatino Linotype" w:hAnsi="Palatino Linotype"/>
          <w:i/>
          <w:sz w:val="18"/>
          <w:szCs w:val="18"/>
        </w:rPr>
        <w:t xml:space="preserve"> </w:t>
      </w:r>
      <w:r>
        <w:rPr>
          <w:rFonts w:ascii="Palatino Linotype" w:hAnsi="Palatino Linotype"/>
          <w:sz w:val="18"/>
          <w:szCs w:val="18"/>
        </w:rPr>
        <w:t>Conference</w:t>
      </w:r>
      <w:r>
        <w:rPr>
          <w:rFonts w:ascii="Palatino Linotype" w:hAnsi="Palatino Linotype"/>
          <w:i/>
          <w:sz w:val="18"/>
          <w:szCs w:val="18"/>
        </w:rPr>
        <w:t xml:space="preserve"> </w:t>
      </w:r>
      <w:r>
        <w:rPr>
          <w:rFonts w:ascii="Palatino Linotype" w:hAnsi="Palatino Linotype"/>
          <w:sz w:val="18"/>
          <w:szCs w:val="18"/>
        </w:rPr>
        <w:t>on</w:t>
      </w:r>
      <w:r>
        <w:rPr>
          <w:rFonts w:ascii="Palatino Linotype" w:hAnsi="Palatino Linotype"/>
          <w:i/>
          <w:sz w:val="18"/>
          <w:szCs w:val="18"/>
        </w:rPr>
        <w:t xml:space="preserve"> </w:t>
      </w:r>
      <w:r>
        <w:rPr>
          <w:rFonts w:ascii="Palatino Linotype" w:hAnsi="Palatino Linotype"/>
          <w:sz w:val="18"/>
          <w:szCs w:val="18"/>
        </w:rPr>
        <w:t>Interactive</w:t>
      </w:r>
      <w:r>
        <w:rPr>
          <w:rFonts w:ascii="Palatino Linotype" w:hAnsi="Palatino Linotype"/>
          <w:i/>
          <w:sz w:val="18"/>
          <w:szCs w:val="18"/>
        </w:rPr>
        <w:t xml:space="preserve"> </w:t>
      </w:r>
      <w:r>
        <w:rPr>
          <w:rFonts w:ascii="Palatino Linotype" w:hAnsi="Palatino Linotype"/>
          <w:sz w:val="18"/>
          <w:szCs w:val="18"/>
        </w:rPr>
        <w:t>Computer</w:t>
      </w:r>
      <w:r>
        <w:rPr>
          <w:rFonts w:ascii="Palatino Linotype" w:hAnsi="Palatino Linotype"/>
          <w:i/>
          <w:sz w:val="18"/>
          <w:szCs w:val="18"/>
        </w:rPr>
        <w:t xml:space="preserve"> </w:t>
      </w:r>
      <w:r>
        <w:rPr>
          <w:rFonts w:ascii="Palatino Linotype" w:hAnsi="Palatino Linotype"/>
          <w:sz w:val="18"/>
          <w:szCs w:val="18"/>
        </w:rPr>
        <w:t>Aided</w:t>
      </w:r>
      <w:r>
        <w:rPr>
          <w:rFonts w:ascii="Palatino Linotype" w:hAnsi="Palatino Linotype"/>
          <w:i/>
          <w:sz w:val="18"/>
          <w:szCs w:val="18"/>
        </w:rPr>
        <w:t xml:space="preserve"> </w:t>
      </w:r>
      <w:r>
        <w:rPr>
          <w:rFonts w:ascii="Palatino Linotype" w:hAnsi="Palatino Linotype"/>
          <w:sz w:val="18"/>
          <w:szCs w:val="18"/>
        </w:rPr>
        <w:t>Learning,</w:t>
      </w:r>
      <w:r>
        <w:rPr>
          <w:rFonts w:ascii="Palatino Linotype" w:hAnsi="Palatino Linotype"/>
          <w:i/>
          <w:sz w:val="18"/>
          <w:szCs w:val="18"/>
        </w:rPr>
        <w:t xml:space="preserve"> </w:t>
      </w:r>
      <w:commentRangeStart w:id="9"/>
      <w:r>
        <w:rPr>
          <w:rFonts w:ascii="Palatino Linotype" w:hAnsi="Palatino Linotype"/>
          <w:sz w:val="18"/>
          <w:szCs w:val="18"/>
          <w:highlight w:val="yellow"/>
        </w:rPr>
        <w:t>Villach</w:t>
      </w:r>
      <w:commentRangeEnd w:id="9"/>
      <w:r>
        <w:rPr>
          <w:rStyle w:val="11"/>
          <w:rFonts w:ascii="Times New Roman" w:hAnsi="Times New Roman" w:eastAsia="Times New Roman"/>
          <w:color w:val="000000"/>
          <w:kern w:val="0"/>
          <w:lang w:eastAsia="de-DE"/>
        </w:rPr>
        <w:commentReference w:id="9"/>
      </w:r>
      <w:r>
        <w:rPr>
          <w:rFonts w:ascii="Palatino Linotype" w:hAnsi="Palatino Linotype"/>
          <w:sz w:val="18"/>
          <w:szCs w:val="18"/>
          <w:highlight w:val="yellow"/>
        </w:rPr>
        <w:t>,</w:t>
      </w:r>
      <w:r>
        <w:rPr>
          <w:rFonts w:ascii="Palatino Linotype" w:hAnsi="Palatino Linotype"/>
          <w:i/>
          <w:sz w:val="18"/>
          <w:szCs w:val="18"/>
          <w:highlight w:val="yellow"/>
        </w:rPr>
        <w:t xml:space="preserve"> </w:t>
      </w:r>
      <w:r>
        <w:rPr>
          <w:rFonts w:ascii="Palatino Linotype" w:hAnsi="Palatino Linotype"/>
          <w:sz w:val="18"/>
          <w:szCs w:val="18"/>
          <w:highlight w:val="yellow"/>
        </w:rPr>
        <w:t>Austria,</w:t>
      </w:r>
      <w:r>
        <w:rPr>
          <w:rFonts w:ascii="Palatino Linotype" w:hAnsi="Palatino Linotype"/>
          <w:i/>
          <w:sz w:val="18"/>
          <w:szCs w:val="18"/>
          <w:highlight w:val="yellow"/>
        </w:rPr>
        <w:t xml:space="preserve"> </w:t>
      </w:r>
      <w:r>
        <w:rPr>
          <w:rFonts w:ascii="Palatino Linotype" w:hAnsi="Palatino Linotype"/>
          <w:sz w:val="18"/>
          <w:szCs w:val="18"/>
          <w:highlight w:val="yellow"/>
        </w:rPr>
        <w:t>26–28</w:t>
      </w:r>
      <w:r>
        <w:rPr>
          <w:rFonts w:ascii="Palatino Linotype" w:hAnsi="Palatino Linotype"/>
          <w:i/>
          <w:sz w:val="18"/>
          <w:szCs w:val="18"/>
          <w:highlight w:val="yellow"/>
        </w:rPr>
        <w:t xml:space="preserve"> </w:t>
      </w:r>
      <w:r>
        <w:rPr>
          <w:rFonts w:ascii="Palatino Linotype" w:hAnsi="Palatino Linotype"/>
          <w:sz w:val="18"/>
          <w:szCs w:val="18"/>
          <w:highlight w:val="yellow"/>
        </w:rPr>
        <w:t>September</w:t>
      </w:r>
      <w:r>
        <w:rPr>
          <w:rFonts w:ascii="Palatino Linotype" w:hAnsi="Palatino Linotype"/>
          <w:i/>
          <w:sz w:val="18"/>
          <w:szCs w:val="18"/>
        </w:rPr>
        <w:t xml:space="preserve"> </w:t>
      </w:r>
      <w:r>
        <w:rPr>
          <w:rFonts w:ascii="Palatino Linotype" w:hAnsi="Palatino Linotype"/>
          <w:sz w:val="18"/>
          <w:szCs w:val="18"/>
        </w:rPr>
        <w:t>2007.</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Jalal,</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Uddin,</w:t>
      </w:r>
      <w:r>
        <w:rPr>
          <w:rFonts w:ascii="Palatino Linotype" w:hAnsi="Palatino Linotype"/>
          <w:i/>
          <w:sz w:val="18"/>
          <w:szCs w:val="18"/>
        </w:rPr>
        <w:t xml:space="preserve"> </w:t>
      </w:r>
      <w:r>
        <w:rPr>
          <w:rFonts w:ascii="Palatino Linotype" w:hAnsi="Palatino Linotype"/>
          <w:sz w:val="18"/>
          <w:szCs w:val="18"/>
        </w:rPr>
        <w:t>I.</w:t>
      </w:r>
      <w:r>
        <w:rPr>
          <w:rFonts w:ascii="Palatino Linotype" w:hAnsi="Palatino Linotype"/>
          <w:i/>
          <w:sz w:val="18"/>
          <w:szCs w:val="18"/>
        </w:rPr>
        <w:t xml:space="preserve"> </w:t>
      </w:r>
      <w:r>
        <w:rPr>
          <w:rFonts w:ascii="Palatino Linotype" w:hAnsi="Palatino Linotype"/>
          <w:sz w:val="18"/>
          <w:szCs w:val="18"/>
        </w:rPr>
        <w:t>Security</w:t>
      </w:r>
      <w:r>
        <w:rPr>
          <w:rFonts w:ascii="Palatino Linotype" w:hAnsi="Palatino Linotype"/>
          <w:i/>
          <w:sz w:val="18"/>
          <w:szCs w:val="18"/>
        </w:rPr>
        <w:t xml:space="preserve"> </w:t>
      </w:r>
      <w:r>
        <w:rPr>
          <w:rFonts w:ascii="Palatino Linotype" w:hAnsi="Palatino Linotype"/>
          <w:sz w:val="18"/>
          <w:szCs w:val="18"/>
        </w:rPr>
        <w:t>architecture</w:t>
      </w:r>
      <w:r>
        <w:rPr>
          <w:rFonts w:ascii="Palatino Linotype" w:hAnsi="Palatino Linotype"/>
          <w:i/>
          <w:sz w:val="18"/>
          <w:szCs w:val="18"/>
        </w:rPr>
        <w:t xml:space="preserve"> </w:t>
      </w:r>
      <w:r>
        <w:rPr>
          <w:rFonts w:ascii="Palatino Linotype" w:hAnsi="Palatino Linotype"/>
          <w:sz w:val="18"/>
          <w:szCs w:val="18"/>
        </w:rPr>
        <w:t>for</w:t>
      </w:r>
      <w:r>
        <w:rPr>
          <w:rFonts w:ascii="Palatino Linotype" w:hAnsi="Palatino Linotype"/>
          <w:i/>
          <w:sz w:val="18"/>
          <w:szCs w:val="18"/>
        </w:rPr>
        <w:t xml:space="preserve"> </w:t>
      </w:r>
      <w:r>
        <w:rPr>
          <w:rFonts w:ascii="Palatino Linotype" w:hAnsi="Palatino Linotype"/>
          <w:sz w:val="18"/>
          <w:szCs w:val="18"/>
        </w:rPr>
        <w:t>third</w:t>
      </w:r>
      <w:r>
        <w:rPr>
          <w:rFonts w:ascii="Palatino Linotype" w:hAnsi="Palatino Linotype"/>
          <w:i/>
          <w:sz w:val="18"/>
          <w:szCs w:val="18"/>
        </w:rPr>
        <w:t xml:space="preserve"> </w:t>
      </w:r>
      <w:r>
        <w:rPr>
          <w:rFonts w:ascii="Palatino Linotype" w:hAnsi="Palatino Linotype"/>
          <w:sz w:val="18"/>
          <w:szCs w:val="18"/>
        </w:rPr>
        <w:t>generation</w:t>
      </w:r>
      <w:r>
        <w:rPr>
          <w:rFonts w:ascii="Palatino Linotype" w:hAnsi="Palatino Linotype"/>
          <w:i/>
          <w:sz w:val="18"/>
          <w:szCs w:val="18"/>
        </w:rPr>
        <w:t xml:space="preserve"> </w:t>
      </w:r>
      <w:r>
        <w:rPr>
          <w:rFonts w:ascii="Palatino Linotype" w:hAnsi="Palatino Linotype"/>
          <w:sz w:val="18"/>
          <w:szCs w:val="18"/>
        </w:rPr>
        <w:t>(3G)</w:t>
      </w:r>
      <w:r>
        <w:rPr>
          <w:rFonts w:ascii="Palatino Linotype" w:hAnsi="Palatino Linotype"/>
          <w:i/>
          <w:sz w:val="18"/>
          <w:szCs w:val="18"/>
        </w:rPr>
        <w:t xml:space="preserve"> </w:t>
      </w:r>
      <w:r>
        <w:rPr>
          <w:rFonts w:ascii="Palatino Linotype" w:hAnsi="Palatino Linotype"/>
          <w:sz w:val="18"/>
          <w:szCs w:val="18"/>
        </w:rPr>
        <w:t>using</w:t>
      </w:r>
      <w:r>
        <w:rPr>
          <w:rFonts w:ascii="Palatino Linotype" w:hAnsi="Palatino Linotype"/>
          <w:i/>
          <w:sz w:val="18"/>
          <w:szCs w:val="18"/>
        </w:rPr>
        <w:t xml:space="preserve"> </w:t>
      </w:r>
      <w:r>
        <w:rPr>
          <w:rFonts w:ascii="Palatino Linotype" w:hAnsi="Palatino Linotype"/>
          <w:sz w:val="18"/>
          <w:szCs w:val="18"/>
        </w:rPr>
        <w:t>GMHS</w:t>
      </w:r>
      <w:r>
        <w:rPr>
          <w:rFonts w:ascii="Palatino Linotype" w:hAnsi="Palatino Linotype"/>
          <w:i/>
          <w:sz w:val="18"/>
          <w:szCs w:val="18"/>
        </w:rPr>
        <w:t xml:space="preserve"> </w:t>
      </w:r>
      <w:r>
        <w:rPr>
          <w:rFonts w:ascii="Palatino Linotype" w:hAnsi="Palatino Linotype"/>
          <w:sz w:val="18"/>
          <w:szCs w:val="18"/>
        </w:rPr>
        <w:t>cellular</w:t>
      </w:r>
      <w:r>
        <w:rPr>
          <w:rFonts w:ascii="Palatino Linotype" w:hAnsi="Palatino Linotype"/>
          <w:i/>
          <w:sz w:val="18"/>
          <w:szCs w:val="18"/>
        </w:rPr>
        <w:t xml:space="preserve"> </w:t>
      </w:r>
      <w:r>
        <w:rPr>
          <w:rFonts w:ascii="Palatino Linotype" w:hAnsi="Palatino Linotype"/>
          <w:sz w:val="18"/>
          <w:szCs w:val="18"/>
        </w:rPr>
        <w:t>network.</w:t>
      </w:r>
      <w:r>
        <w:rPr>
          <w:rFonts w:ascii="Palatino Linotype" w:hAnsi="Palatino Linotype"/>
          <w:i/>
          <w:sz w:val="18"/>
          <w:szCs w:val="18"/>
        </w:rPr>
        <w:t xml:space="preserve"> </w:t>
      </w:r>
      <w:r>
        <w:rPr>
          <w:rFonts w:ascii="Palatino Linotype" w:hAnsi="Palatino Linotype"/>
          <w:sz w:val="18"/>
          <w:szCs w:val="18"/>
        </w:rPr>
        <w:t>In</w:t>
      </w:r>
      <w:r>
        <w:rPr>
          <w:rFonts w:ascii="Palatino Linotype" w:hAnsi="Palatino Linotype"/>
          <w:i/>
          <w:sz w:val="18"/>
          <w:szCs w:val="18"/>
        </w:rPr>
        <w:t xml:space="preserve"> </w:t>
      </w:r>
      <w:r>
        <w:rPr>
          <w:rFonts w:ascii="Palatino Linotype" w:hAnsi="Palatino Linotype"/>
          <w:sz w:val="18"/>
          <w:szCs w:val="18"/>
        </w:rPr>
        <w:t>Proceedings</w:t>
      </w:r>
      <w:r>
        <w:rPr>
          <w:rFonts w:ascii="Palatino Linotype" w:hAnsi="Palatino Linotype"/>
          <w:i/>
          <w:sz w:val="18"/>
          <w:szCs w:val="18"/>
        </w:rPr>
        <w:t xml:space="preserve"> </w:t>
      </w:r>
      <w:r>
        <w:rPr>
          <w:rFonts w:ascii="Palatino Linotype" w:hAnsi="Palatino Linotype"/>
          <w:sz w:val="18"/>
          <w:szCs w:val="18"/>
        </w:rPr>
        <w:t>of</w:t>
      </w:r>
      <w:r>
        <w:rPr>
          <w:rFonts w:ascii="Palatino Linotype" w:hAnsi="Palatino Linotype"/>
          <w:i/>
          <w:sz w:val="18"/>
          <w:szCs w:val="18"/>
        </w:rPr>
        <w:t xml:space="preserve"> </w:t>
      </w:r>
      <w:r>
        <w:rPr>
          <w:rFonts w:ascii="Palatino Linotype" w:hAnsi="Palatino Linotype"/>
          <w:sz w:val="18"/>
          <w:szCs w:val="18"/>
        </w:rPr>
        <w:t>the</w:t>
      </w:r>
      <w:r>
        <w:rPr>
          <w:rFonts w:ascii="Palatino Linotype" w:hAnsi="Palatino Linotype"/>
          <w:i/>
          <w:sz w:val="18"/>
          <w:szCs w:val="18"/>
        </w:rPr>
        <w:t xml:space="preserve"> </w:t>
      </w:r>
      <w:r>
        <w:rPr>
          <w:rFonts w:ascii="Palatino Linotype" w:hAnsi="Palatino Linotype"/>
          <w:sz w:val="18"/>
          <w:szCs w:val="18"/>
        </w:rPr>
        <w:t>IEEE</w:t>
      </w:r>
      <w:r>
        <w:rPr>
          <w:rFonts w:ascii="Palatino Linotype" w:hAnsi="Palatino Linotype"/>
          <w:i/>
          <w:sz w:val="18"/>
          <w:szCs w:val="18"/>
        </w:rPr>
        <w:t xml:space="preserve"> </w:t>
      </w:r>
      <w:r>
        <w:rPr>
          <w:rFonts w:ascii="Palatino Linotype" w:hAnsi="Palatino Linotype"/>
          <w:sz w:val="18"/>
          <w:szCs w:val="18"/>
        </w:rPr>
        <w:t>Conference</w:t>
      </w:r>
      <w:r>
        <w:rPr>
          <w:rFonts w:ascii="Palatino Linotype" w:hAnsi="Palatino Linotype"/>
          <w:i/>
          <w:sz w:val="18"/>
          <w:szCs w:val="18"/>
        </w:rPr>
        <w:t xml:space="preserve"> </w:t>
      </w:r>
      <w:r>
        <w:rPr>
          <w:rFonts w:ascii="Palatino Linotype" w:hAnsi="Palatino Linotype"/>
          <w:sz w:val="18"/>
          <w:szCs w:val="18"/>
        </w:rPr>
        <w:t>on</w:t>
      </w:r>
      <w:r>
        <w:rPr>
          <w:rFonts w:ascii="Palatino Linotype" w:hAnsi="Palatino Linotype"/>
          <w:i/>
          <w:sz w:val="18"/>
          <w:szCs w:val="18"/>
        </w:rPr>
        <w:t xml:space="preserve"> </w:t>
      </w:r>
      <w:r>
        <w:rPr>
          <w:rFonts w:ascii="Palatino Linotype" w:hAnsi="Palatino Linotype"/>
          <w:sz w:val="18"/>
          <w:szCs w:val="18"/>
        </w:rPr>
        <w:t>Emerging</w:t>
      </w:r>
      <w:r>
        <w:rPr>
          <w:rFonts w:ascii="Palatino Linotype" w:hAnsi="Palatino Linotype"/>
          <w:i/>
          <w:sz w:val="18"/>
          <w:szCs w:val="18"/>
        </w:rPr>
        <w:t xml:space="preserve"> </w:t>
      </w:r>
      <w:r>
        <w:rPr>
          <w:rFonts w:ascii="Palatino Linotype" w:hAnsi="Palatino Linotype"/>
          <w:sz w:val="18"/>
          <w:szCs w:val="18"/>
        </w:rPr>
        <w:t>Technologies,</w:t>
      </w:r>
      <w:r>
        <w:rPr>
          <w:rFonts w:ascii="Palatino Linotype" w:hAnsi="Palatino Linotype"/>
          <w:i/>
          <w:sz w:val="18"/>
          <w:szCs w:val="18"/>
        </w:rPr>
        <w:t xml:space="preserve"> </w:t>
      </w:r>
      <w:r>
        <w:rPr>
          <w:rFonts w:ascii="Palatino Linotype" w:hAnsi="Palatino Linotype"/>
          <w:sz w:val="18"/>
          <w:szCs w:val="18"/>
        </w:rPr>
        <w:t>Patras,</w:t>
      </w:r>
      <w:r>
        <w:rPr>
          <w:rFonts w:ascii="Palatino Linotype" w:hAnsi="Palatino Linotype"/>
          <w:i/>
          <w:sz w:val="18"/>
          <w:szCs w:val="18"/>
        </w:rPr>
        <w:t xml:space="preserve"> </w:t>
      </w:r>
      <w:r>
        <w:rPr>
          <w:rFonts w:ascii="Palatino Linotype" w:hAnsi="Palatino Linotype"/>
          <w:sz w:val="18"/>
          <w:szCs w:val="18"/>
        </w:rPr>
        <w:t>Greece,</w:t>
      </w:r>
      <w:r>
        <w:rPr>
          <w:rFonts w:ascii="Palatino Linotype" w:hAnsi="Palatino Linotype"/>
          <w:i/>
          <w:sz w:val="18"/>
          <w:szCs w:val="18"/>
        </w:rPr>
        <w:t xml:space="preserve"> </w:t>
      </w:r>
      <w:r>
        <w:rPr>
          <w:rFonts w:ascii="Palatino Linotype" w:hAnsi="Palatino Linotype"/>
          <w:sz w:val="18"/>
          <w:szCs w:val="18"/>
        </w:rPr>
        <w:t>25–28</w:t>
      </w:r>
      <w:r>
        <w:rPr>
          <w:rFonts w:ascii="Palatino Linotype" w:hAnsi="Palatino Linotype"/>
          <w:i/>
          <w:sz w:val="18"/>
          <w:szCs w:val="18"/>
        </w:rPr>
        <w:t xml:space="preserve"> </w:t>
      </w:r>
      <w:r>
        <w:rPr>
          <w:rFonts w:ascii="Palatino Linotype" w:hAnsi="Palatino Linotype"/>
          <w:sz w:val="18"/>
          <w:szCs w:val="18"/>
        </w:rPr>
        <w:t>January</w:t>
      </w:r>
      <w:r>
        <w:rPr>
          <w:rFonts w:ascii="Palatino Linotype" w:hAnsi="Palatino Linotype"/>
          <w:i/>
          <w:sz w:val="18"/>
          <w:szCs w:val="18"/>
        </w:rPr>
        <w:t xml:space="preserve"> </w:t>
      </w:r>
      <w:r>
        <w:rPr>
          <w:rFonts w:ascii="Palatino Linotype" w:hAnsi="Palatino Linotype"/>
          <w:sz w:val="18"/>
          <w:szCs w:val="18"/>
        </w:rPr>
        <w:t>2007.</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Jalal,</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Sarif,</w:t>
      </w:r>
      <w:r>
        <w:rPr>
          <w:rFonts w:ascii="Palatino Linotype" w:hAnsi="Palatino Linotype"/>
          <w:i/>
          <w:sz w:val="18"/>
          <w:szCs w:val="18"/>
        </w:rPr>
        <w:t xml:space="preserve"> </w:t>
      </w:r>
      <w:r>
        <w:rPr>
          <w:rFonts w:ascii="Palatino Linotype" w:hAnsi="Palatino Linotype"/>
          <w:sz w:val="18"/>
          <w:szCs w:val="18"/>
        </w:rPr>
        <w:t>N.;</w:t>
      </w:r>
      <w:r>
        <w:rPr>
          <w:rFonts w:ascii="Palatino Linotype" w:hAnsi="Palatino Linotype"/>
          <w:i/>
          <w:sz w:val="18"/>
          <w:szCs w:val="18"/>
        </w:rPr>
        <w:t xml:space="preserve"> </w:t>
      </w:r>
      <w:r>
        <w:rPr>
          <w:rFonts w:ascii="Palatino Linotype" w:hAnsi="Palatino Linotype"/>
          <w:sz w:val="18"/>
          <w:szCs w:val="18"/>
        </w:rPr>
        <w:t>Kim,</w:t>
      </w:r>
      <w:r>
        <w:rPr>
          <w:rFonts w:ascii="Palatino Linotype" w:hAnsi="Palatino Linotype"/>
          <w:i/>
          <w:sz w:val="18"/>
          <w:szCs w:val="18"/>
        </w:rPr>
        <w:t xml:space="preserve"> </w:t>
      </w:r>
      <w:r>
        <w:rPr>
          <w:rFonts w:ascii="Palatino Linotype" w:hAnsi="Palatino Linotype"/>
          <w:sz w:val="18"/>
          <w:szCs w:val="18"/>
        </w:rPr>
        <w:t>J.T.;</w:t>
      </w:r>
      <w:r>
        <w:rPr>
          <w:rFonts w:ascii="Palatino Linotype" w:hAnsi="Palatino Linotype"/>
          <w:i/>
          <w:sz w:val="18"/>
          <w:szCs w:val="18"/>
        </w:rPr>
        <w:t xml:space="preserve"> </w:t>
      </w:r>
      <w:r>
        <w:rPr>
          <w:rFonts w:ascii="Palatino Linotype" w:hAnsi="Palatino Linotype"/>
          <w:sz w:val="18"/>
          <w:szCs w:val="18"/>
        </w:rPr>
        <w:t>Kim,</w:t>
      </w:r>
      <w:r>
        <w:rPr>
          <w:rFonts w:ascii="Palatino Linotype" w:hAnsi="Palatino Linotype"/>
          <w:i/>
          <w:sz w:val="18"/>
          <w:szCs w:val="18"/>
        </w:rPr>
        <w:t xml:space="preserve"> </w:t>
      </w:r>
      <w:r>
        <w:rPr>
          <w:rFonts w:ascii="Palatino Linotype" w:hAnsi="Palatino Linotype"/>
          <w:sz w:val="18"/>
          <w:szCs w:val="18"/>
        </w:rPr>
        <w:t>T.S.</w:t>
      </w:r>
      <w:r>
        <w:rPr>
          <w:rFonts w:ascii="Palatino Linotype" w:hAnsi="Palatino Linotype"/>
          <w:i/>
          <w:sz w:val="18"/>
          <w:szCs w:val="18"/>
        </w:rPr>
        <w:t xml:space="preserve"> </w:t>
      </w:r>
      <w:r>
        <w:rPr>
          <w:rFonts w:ascii="Palatino Linotype" w:hAnsi="Palatino Linotype"/>
          <w:sz w:val="18"/>
          <w:szCs w:val="18"/>
        </w:rPr>
        <w:t>Human</w:t>
      </w:r>
      <w:r>
        <w:rPr>
          <w:rFonts w:ascii="Palatino Linotype" w:hAnsi="Palatino Linotype"/>
          <w:i/>
          <w:sz w:val="18"/>
          <w:szCs w:val="18"/>
        </w:rPr>
        <w:t xml:space="preserve"> </w:t>
      </w:r>
      <w:r>
        <w:rPr>
          <w:rFonts w:ascii="Palatino Linotype" w:hAnsi="Palatino Linotype"/>
          <w:sz w:val="18"/>
          <w:szCs w:val="18"/>
        </w:rPr>
        <w:t>Activity</w:t>
      </w:r>
      <w:r>
        <w:rPr>
          <w:rFonts w:ascii="Palatino Linotype" w:hAnsi="Palatino Linotype"/>
          <w:i/>
          <w:sz w:val="18"/>
          <w:szCs w:val="18"/>
        </w:rPr>
        <w:t xml:space="preserve"> </w:t>
      </w:r>
      <w:r>
        <w:rPr>
          <w:rFonts w:ascii="Palatino Linotype" w:hAnsi="Palatino Linotype"/>
          <w:sz w:val="18"/>
          <w:szCs w:val="18"/>
        </w:rPr>
        <w:t>Recognition</w:t>
      </w:r>
      <w:r>
        <w:rPr>
          <w:rFonts w:ascii="Palatino Linotype" w:hAnsi="Palatino Linotype"/>
          <w:i/>
          <w:sz w:val="18"/>
          <w:szCs w:val="18"/>
        </w:rPr>
        <w:t xml:space="preserve"> </w:t>
      </w:r>
      <w:r>
        <w:rPr>
          <w:rFonts w:ascii="Palatino Linotype" w:hAnsi="Palatino Linotype"/>
          <w:sz w:val="18"/>
          <w:szCs w:val="18"/>
        </w:rPr>
        <w:t>via</w:t>
      </w:r>
      <w:r>
        <w:rPr>
          <w:rFonts w:ascii="Palatino Linotype" w:hAnsi="Palatino Linotype"/>
          <w:i/>
          <w:sz w:val="18"/>
          <w:szCs w:val="18"/>
        </w:rPr>
        <w:t xml:space="preserve"> </w:t>
      </w:r>
      <w:r>
        <w:rPr>
          <w:rFonts w:ascii="Palatino Linotype" w:hAnsi="Palatino Linotype"/>
          <w:sz w:val="18"/>
          <w:szCs w:val="18"/>
        </w:rPr>
        <w:t>Recognized</w:t>
      </w:r>
      <w:r>
        <w:rPr>
          <w:rFonts w:ascii="Palatino Linotype" w:hAnsi="Palatino Linotype"/>
          <w:i/>
          <w:sz w:val="18"/>
          <w:szCs w:val="18"/>
        </w:rPr>
        <w:t xml:space="preserve"> </w:t>
      </w:r>
      <w:r>
        <w:rPr>
          <w:rFonts w:ascii="Palatino Linotype" w:hAnsi="Palatino Linotype"/>
          <w:sz w:val="18"/>
          <w:szCs w:val="18"/>
        </w:rPr>
        <w:t>Body</w:t>
      </w:r>
      <w:r>
        <w:rPr>
          <w:rFonts w:ascii="Palatino Linotype" w:hAnsi="Palatino Linotype"/>
          <w:i/>
          <w:sz w:val="18"/>
          <w:szCs w:val="18"/>
        </w:rPr>
        <w:t xml:space="preserve"> </w:t>
      </w:r>
      <w:r>
        <w:rPr>
          <w:rFonts w:ascii="Palatino Linotype" w:hAnsi="Palatino Linotype"/>
          <w:sz w:val="18"/>
          <w:szCs w:val="18"/>
        </w:rPr>
        <w:t>Parts</w:t>
      </w:r>
      <w:r>
        <w:rPr>
          <w:rFonts w:ascii="Palatino Linotype" w:hAnsi="Palatino Linotype"/>
          <w:i/>
          <w:sz w:val="18"/>
          <w:szCs w:val="18"/>
        </w:rPr>
        <w:t xml:space="preserve"> </w:t>
      </w:r>
      <w:r>
        <w:rPr>
          <w:rFonts w:ascii="Palatino Linotype" w:hAnsi="Palatino Linotype"/>
          <w:sz w:val="18"/>
          <w:szCs w:val="18"/>
        </w:rPr>
        <w:t>of</w:t>
      </w:r>
      <w:r>
        <w:rPr>
          <w:rFonts w:ascii="Palatino Linotype" w:hAnsi="Palatino Linotype"/>
          <w:i/>
          <w:sz w:val="18"/>
          <w:szCs w:val="18"/>
        </w:rPr>
        <w:t xml:space="preserve"> </w:t>
      </w:r>
      <w:r>
        <w:rPr>
          <w:rFonts w:ascii="Palatino Linotype" w:hAnsi="Palatino Linotype"/>
          <w:sz w:val="18"/>
          <w:szCs w:val="18"/>
        </w:rPr>
        <w:t>Human</w:t>
      </w:r>
      <w:r>
        <w:rPr>
          <w:rFonts w:ascii="Palatino Linotype" w:hAnsi="Palatino Linotype"/>
          <w:i/>
          <w:sz w:val="18"/>
          <w:szCs w:val="18"/>
        </w:rPr>
        <w:t xml:space="preserve"> </w:t>
      </w:r>
      <w:r>
        <w:rPr>
          <w:rFonts w:ascii="Palatino Linotype" w:hAnsi="Palatino Linotype"/>
          <w:sz w:val="18"/>
          <w:szCs w:val="18"/>
        </w:rPr>
        <w:t>Depth</w:t>
      </w:r>
      <w:r>
        <w:rPr>
          <w:rFonts w:ascii="Palatino Linotype" w:hAnsi="Palatino Linotype"/>
          <w:i/>
          <w:sz w:val="18"/>
          <w:szCs w:val="18"/>
        </w:rPr>
        <w:t xml:space="preserve"> </w:t>
      </w:r>
      <w:r>
        <w:rPr>
          <w:rFonts w:ascii="Palatino Linotype" w:hAnsi="Palatino Linotype"/>
          <w:sz w:val="18"/>
          <w:szCs w:val="18"/>
        </w:rPr>
        <w:t>Silhouettes</w:t>
      </w:r>
      <w:r>
        <w:rPr>
          <w:rFonts w:ascii="Palatino Linotype" w:hAnsi="Palatino Linotype"/>
          <w:i/>
          <w:sz w:val="18"/>
          <w:szCs w:val="18"/>
        </w:rPr>
        <w:t xml:space="preserve"> </w:t>
      </w:r>
      <w:r>
        <w:rPr>
          <w:rFonts w:ascii="Palatino Linotype" w:hAnsi="Palatino Linotype"/>
          <w:sz w:val="18"/>
          <w:szCs w:val="18"/>
        </w:rPr>
        <w:t>for</w:t>
      </w:r>
      <w:r>
        <w:rPr>
          <w:rFonts w:ascii="Palatino Linotype" w:hAnsi="Palatino Linotype"/>
          <w:i/>
          <w:sz w:val="18"/>
          <w:szCs w:val="18"/>
        </w:rPr>
        <w:t xml:space="preserve"> </w:t>
      </w:r>
      <w:r>
        <w:rPr>
          <w:rFonts w:ascii="Palatino Linotype" w:hAnsi="Palatino Linotype"/>
          <w:sz w:val="18"/>
          <w:szCs w:val="18"/>
        </w:rPr>
        <w:t>Residents</w:t>
      </w:r>
      <w:r>
        <w:rPr>
          <w:rFonts w:ascii="Palatino Linotype" w:hAnsi="Palatino Linotype"/>
          <w:i/>
          <w:sz w:val="18"/>
          <w:szCs w:val="18"/>
        </w:rPr>
        <w:t xml:space="preserve"> </w:t>
      </w:r>
      <w:r>
        <w:rPr>
          <w:rFonts w:ascii="Palatino Linotype" w:hAnsi="Palatino Linotype"/>
          <w:sz w:val="18"/>
          <w:szCs w:val="18"/>
        </w:rPr>
        <w:t>Monitoring</w:t>
      </w:r>
      <w:r>
        <w:rPr>
          <w:rFonts w:ascii="Palatino Linotype" w:hAnsi="Palatino Linotype"/>
          <w:i/>
          <w:sz w:val="18"/>
          <w:szCs w:val="18"/>
        </w:rPr>
        <w:t xml:space="preserve"> </w:t>
      </w:r>
      <w:r>
        <w:rPr>
          <w:rFonts w:ascii="Palatino Linotype" w:hAnsi="Palatino Linotype"/>
          <w:sz w:val="18"/>
          <w:szCs w:val="18"/>
        </w:rPr>
        <w:t>Services</w:t>
      </w:r>
      <w:r>
        <w:rPr>
          <w:rFonts w:ascii="Palatino Linotype" w:hAnsi="Palatino Linotype"/>
          <w:i/>
          <w:sz w:val="18"/>
          <w:szCs w:val="18"/>
        </w:rPr>
        <w:t xml:space="preserve"> </w:t>
      </w:r>
      <w:r>
        <w:rPr>
          <w:rFonts w:ascii="Palatino Linotype" w:hAnsi="Palatino Linotype"/>
          <w:sz w:val="18"/>
          <w:szCs w:val="18"/>
        </w:rPr>
        <w:t>at</w:t>
      </w:r>
      <w:r>
        <w:rPr>
          <w:rFonts w:ascii="Palatino Linotype" w:hAnsi="Palatino Linotype"/>
          <w:i/>
          <w:sz w:val="18"/>
          <w:szCs w:val="18"/>
        </w:rPr>
        <w:t xml:space="preserve"> </w:t>
      </w:r>
      <w:r>
        <w:rPr>
          <w:rFonts w:ascii="Palatino Linotype" w:hAnsi="Palatino Linotype"/>
          <w:sz w:val="18"/>
          <w:szCs w:val="18"/>
        </w:rPr>
        <w:t>Smart</w:t>
      </w:r>
      <w:r>
        <w:rPr>
          <w:rFonts w:ascii="Palatino Linotype" w:hAnsi="Palatino Linotype"/>
          <w:i/>
          <w:sz w:val="18"/>
          <w:szCs w:val="18"/>
        </w:rPr>
        <w:t xml:space="preserve"> </w:t>
      </w:r>
      <w:r>
        <w:rPr>
          <w:rFonts w:ascii="Palatino Linotype" w:hAnsi="Palatino Linotype"/>
          <w:sz w:val="18"/>
          <w:szCs w:val="18"/>
        </w:rPr>
        <w:t>Homes.</w:t>
      </w:r>
      <w:r>
        <w:rPr>
          <w:rFonts w:ascii="Palatino Linotype" w:hAnsi="Palatino Linotype"/>
          <w:i/>
          <w:sz w:val="18"/>
          <w:szCs w:val="18"/>
        </w:rPr>
        <w:t xml:space="preserve"> </w:t>
      </w:r>
      <w:r>
        <w:rPr>
          <w:rFonts w:ascii="Palatino Linotype" w:hAnsi="Palatino Linotype"/>
          <w:i/>
          <w:iCs/>
          <w:sz w:val="18"/>
          <w:szCs w:val="18"/>
        </w:rPr>
        <w:t xml:space="preserve">Indoor Built Environ. </w:t>
      </w:r>
      <w:r>
        <w:rPr>
          <w:rFonts w:ascii="Palatino Linotype" w:hAnsi="Palatino Linotype"/>
          <w:b/>
          <w:bCs/>
          <w:sz w:val="18"/>
          <w:szCs w:val="18"/>
        </w:rPr>
        <w:t>2013</w:t>
      </w:r>
      <w:r>
        <w:rPr>
          <w:rFonts w:ascii="Palatino Linotype" w:hAnsi="Palatino Linotype"/>
          <w:bCs/>
          <w:sz w:val="18"/>
          <w:szCs w:val="18"/>
        </w:rPr>
        <w:t>,</w:t>
      </w:r>
      <w:r>
        <w:rPr>
          <w:rFonts w:ascii="Palatino Linotype" w:hAnsi="Palatino Linotype"/>
          <w:bCs/>
          <w:i/>
          <w:sz w:val="18"/>
          <w:szCs w:val="18"/>
        </w:rPr>
        <w:t xml:space="preserve"> 22</w:t>
      </w:r>
      <w:r>
        <w:rPr>
          <w:rFonts w:ascii="Palatino Linotype" w:hAnsi="Palatino Linotype"/>
          <w:bCs/>
          <w:sz w:val="18"/>
          <w:szCs w:val="18"/>
        </w:rPr>
        <w:t>,</w:t>
      </w:r>
      <w:r>
        <w:rPr>
          <w:rFonts w:ascii="Palatino Linotype" w:hAnsi="Palatino Linotype"/>
          <w:bCs/>
          <w:i/>
          <w:sz w:val="18"/>
          <w:szCs w:val="18"/>
        </w:rPr>
        <w:t xml:space="preserve"> </w:t>
      </w:r>
      <w:r>
        <w:rPr>
          <w:rFonts w:ascii="Palatino Linotype" w:hAnsi="Palatino Linotype"/>
          <w:bCs/>
          <w:sz w:val="18"/>
          <w:szCs w:val="18"/>
        </w:rPr>
        <w:t>271–279</w:t>
      </w:r>
      <w:r>
        <w:rPr>
          <w:rFonts w:ascii="Palatino Linotype" w:hAnsi="Palatino Linotype"/>
          <w:sz w:val="18"/>
          <w:szCs w:val="18"/>
        </w:rPr>
        <w:t>.</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Manwatkar,</w:t>
      </w:r>
      <w:r>
        <w:rPr>
          <w:rFonts w:ascii="Palatino Linotype" w:hAnsi="Palatino Linotype"/>
          <w:i/>
          <w:sz w:val="18"/>
          <w:szCs w:val="18"/>
        </w:rPr>
        <w:t xml:space="preserve"> </w:t>
      </w:r>
      <w:r>
        <w:rPr>
          <w:rFonts w:ascii="Palatino Linotype" w:hAnsi="Palatino Linotype"/>
          <w:sz w:val="18"/>
          <w:szCs w:val="18"/>
        </w:rPr>
        <w:t>P.M.;</w:t>
      </w:r>
      <w:r>
        <w:rPr>
          <w:rFonts w:ascii="Palatino Linotype" w:hAnsi="Palatino Linotype"/>
          <w:i/>
          <w:sz w:val="18"/>
          <w:szCs w:val="18"/>
        </w:rPr>
        <w:t xml:space="preserve"> </w:t>
      </w:r>
      <w:r>
        <w:rPr>
          <w:rFonts w:ascii="Palatino Linotype" w:hAnsi="Palatino Linotype"/>
          <w:sz w:val="18"/>
          <w:szCs w:val="18"/>
        </w:rPr>
        <w:t>Yadav,</w:t>
      </w:r>
      <w:r>
        <w:rPr>
          <w:rFonts w:ascii="Palatino Linotype" w:hAnsi="Palatino Linotype"/>
          <w:i/>
          <w:sz w:val="18"/>
          <w:szCs w:val="18"/>
        </w:rPr>
        <w:t xml:space="preserve"> </w:t>
      </w:r>
      <w:r>
        <w:rPr>
          <w:rFonts w:ascii="Palatino Linotype" w:hAnsi="Palatino Linotype"/>
          <w:sz w:val="18"/>
          <w:szCs w:val="18"/>
        </w:rPr>
        <w:t>S.H.</w:t>
      </w:r>
      <w:r>
        <w:rPr>
          <w:rFonts w:ascii="Palatino Linotype" w:hAnsi="Palatino Linotype"/>
          <w:i/>
          <w:sz w:val="18"/>
          <w:szCs w:val="18"/>
        </w:rPr>
        <w:t xml:space="preserve"> </w:t>
      </w:r>
      <w:r>
        <w:rPr>
          <w:rFonts w:ascii="Palatino Linotype" w:hAnsi="Palatino Linotype"/>
          <w:sz w:val="18"/>
          <w:szCs w:val="18"/>
        </w:rPr>
        <w:t>Text</w:t>
      </w:r>
      <w:r>
        <w:rPr>
          <w:rFonts w:ascii="Palatino Linotype" w:hAnsi="Palatino Linotype"/>
          <w:i/>
          <w:sz w:val="18"/>
          <w:szCs w:val="18"/>
        </w:rPr>
        <w:t xml:space="preserve"> </w:t>
      </w:r>
      <w:r>
        <w:rPr>
          <w:rFonts w:ascii="Palatino Linotype" w:hAnsi="Palatino Linotype"/>
          <w:sz w:val="18"/>
          <w:szCs w:val="18"/>
        </w:rPr>
        <w:t>recognition</w:t>
      </w:r>
      <w:r>
        <w:rPr>
          <w:rFonts w:ascii="Palatino Linotype" w:hAnsi="Palatino Linotype"/>
          <w:i/>
          <w:sz w:val="18"/>
          <w:szCs w:val="18"/>
        </w:rPr>
        <w:t xml:space="preserve"> </w:t>
      </w:r>
      <w:r>
        <w:rPr>
          <w:rFonts w:ascii="Palatino Linotype" w:hAnsi="Palatino Linotype"/>
          <w:sz w:val="18"/>
          <w:szCs w:val="18"/>
        </w:rPr>
        <w:t>from</w:t>
      </w:r>
      <w:r>
        <w:rPr>
          <w:rFonts w:ascii="Palatino Linotype" w:hAnsi="Palatino Linotype"/>
          <w:i/>
          <w:sz w:val="18"/>
          <w:szCs w:val="18"/>
        </w:rPr>
        <w:t xml:space="preserve"> </w:t>
      </w:r>
      <w:r>
        <w:rPr>
          <w:rFonts w:ascii="Palatino Linotype" w:hAnsi="Palatino Linotype"/>
          <w:sz w:val="18"/>
          <w:szCs w:val="18"/>
        </w:rPr>
        <w:t>images.</w:t>
      </w:r>
      <w:r>
        <w:rPr>
          <w:rFonts w:ascii="Palatino Linotype" w:hAnsi="Palatino Linotype"/>
          <w:i/>
          <w:sz w:val="18"/>
          <w:szCs w:val="18"/>
        </w:rPr>
        <w:t xml:space="preserve"> </w:t>
      </w:r>
      <w:r>
        <w:rPr>
          <w:rFonts w:ascii="Palatino Linotype" w:hAnsi="Palatino Linotype"/>
          <w:sz w:val="18"/>
          <w:szCs w:val="18"/>
        </w:rPr>
        <w:t>In</w:t>
      </w:r>
      <w:r>
        <w:rPr>
          <w:rFonts w:ascii="Palatino Linotype" w:hAnsi="Palatino Linotype"/>
          <w:i/>
          <w:sz w:val="18"/>
          <w:szCs w:val="18"/>
        </w:rPr>
        <w:t xml:space="preserve"> </w:t>
      </w:r>
      <w:r>
        <w:rPr>
          <w:rFonts w:ascii="Palatino Linotype" w:hAnsi="Palatino Linotype"/>
          <w:sz w:val="18"/>
          <w:szCs w:val="18"/>
        </w:rPr>
        <w:t>Proceedings</w:t>
      </w:r>
      <w:r>
        <w:rPr>
          <w:rFonts w:ascii="Palatino Linotype" w:hAnsi="Palatino Linotype"/>
          <w:i/>
          <w:sz w:val="18"/>
          <w:szCs w:val="18"/>
        </w:rPr>
        <w:t xml:space="preserve"> </w:t>
      </w:r>
      <w:r>
        <w:rPr>
          <w:rFonts w:ascii="Palatino Linotype" w:hAnsi="Palatino Linotype"/>
          <w:sz w:val="18"/>
          <w:szCs w:val="18"/>
        </w:rPr>
        <w:t>of</w:t>
      </w:r>
      <w:r>
        <w:rPr>
          <w:rFonts w:ascii="Palatino Linotype" w:hAnsi="Palatino Linotype"/>
          <w:i/>
          <w:sz w:val="18"/>
          <w:szCs w:val="18"/>
        </w:rPr>
        <w:t xml:space="preserve"> </w:t>
      </w:r>
      <w:r>
        <w:rPr>
          <w:rFonts w:ascii="Palatino Linotype" w:hAnsi="Palatino Linotype"/>
          <w:sz w:val="18"/>
          <w:szCs w:val="18"/>
        </w:rPr>
        <w:t>the</w:t>
      </w:r>
      <w:r>
        <w:rPr>
          <w:rFonts w:ascii="Palatino Linotype" w:hAnsi="Palatino Linotype"/>
          <w:i/>
          <w:sz w:val="18"/>
          <w:szCs w:val="18"/>
        </w:rPr>
        <w:t xml:space="preserve"> </w:t>
      </w:r>
      <w:r>
        <w:rPr>
          <w:rFonts w:ascii="Palatino Linotype" w:hAnsi="Palatino Linotype"/>
          <w:sz w:val="18"/>
          <w:szCs w:val="18"/>
        </w:rPr>
        <w:t>2015</w:t>
      </w:r>
      <w:r>
        <w:rPr>
          <w:rFonts w:ascii="Palatino Linotype" w:hAnsi="Palatino Linotype"/>
          <w:i/>
          <w:sz w:val="18"/>
          <w:szCs w:val="18"/>
        </w:rPr>
        <w:t xml:space="preserve"> </w:t>
      </w:r>
      <w:r>
        <w:rPr>
          <w:rFonts w:ascii="Palatino Linotype" w:hAnsi="Palatino Linotype"/>
          <w:sz w:val="18"/>
          <w:szCs w:val="18"/>
        </w:rPr>
        <w:t>International</w:t>
      </w:r>
      <w:r>
        <w:rPr>
          <w:rFonts w:ascii="Palatino Linotype" w:hAnsi="Palatino Linotype"/>
          <w:i/>
          <w:sz w:val="18"/>
          <w:szCs w:val="18"/>
        </w:rPr>
        <w:t xml:space="preserve"> </w:t>
      </w:r>
      <w:r>
        <w:rPr>
          <w:rFonts w:ascii="Palatino Linotype" w:hAnsi="Palatino Linotype"/>
          <w:sz w:val="18"/>
          <w:szCs w:val="18"/>
        </w:rPr>
        <w:t>Conference</w:t>
      </w:r>
      <w:r>
        <w:rPr>
          <w:rFonts w:ascii="Palatino Linotype" w:hAnsi="Palatino Linotype"/>
          <w:i/>
          <w:sz w:val="18"/>
          <w:szCs w:val="18"/>
        </w:rPr>
        <w:t xml:space="preserve"> </w:t>
      </w:r>
      <w:r>
        <w:rPr>
          <w:rFonts w:ascii="Palatino Linotype" w:hAnsi="Palatino Linotype"/>
          <w:sz w:val="18"/>
          <w:szCs w:val="18"/>
        </w:rPr>
        <w:t>on</w:t>
      </w:r>
      <w:r>
        <w:rPr>
          <w:rFonts w:ascii="Palatino Linotype" w:hAnsi="Palatino Linotype"/>
          <w:i/>
          <w:sz w:val="18"/>
          <w:szCs w:val="18"/>
        </w:rPr>
        <w:t xml:space="preserve"> </w:t>
      </w:r>
      <w:r>
        <w:rPr>
          <w:rFonts w:ascii="Palatino Linotype" w:hAnsi="Palatino Linotype"/>
          <w:sz w:val="18"/>
          <w:szCs w:val="18"/>
        </w:rPr>
        <w:t>Innovations</w:t>
      </w:r>
      <w:r>
        <w:rPr>
          <w:rFonts w:ascii="Palatino Linotype" w:hAnsi="Palatino Linotype"/>
          <w:i/>
          <w:sz w:val="18"/>
          <w:szCs w:val="18"/>
        </w:rPr>
        <w:t xml:space="preserve"> </w:t>
      </w:r>
      <w:r>
        <w:rPr>
          <w:rFonts w:ascii="Palatino Linotype" w:hAnsi="Palatino Linotype"/>
          <w:sz w:val="18"/>
          <w:szCs w:val="18"/>
        </w:rPr>
        <w:t>in</w:t>
      </w:r>
      <w:r>
        <w:rPr>
          <w:rFonts w:ascii="Palatino Linotype" w:hAnsi="Palatino Linotype"/>
          <w:i/>
          <w:sz w:val="18"/>
          <w:szCs w:val="18"/>
        </w:rPr>
        <w:t xml:space="preserve"> </w:t>
      </w:r>
      <w:r>
        <w:rPr>
          <w:rFonts w:ascii="Palatino Linotype" w:hAnsi="Palatino Linotype"/>
          <w:sz w:val="18"/>
          <w:szCs w:val="18"/>
        </w:rPr>
        <w:t>Information,</w:t>
      </w:r>
      <w:r>
        <w:rPr>
          <w:rFonts w:ascii="Palatino Linotype" w:hAnsi="Palatino Linotype"/>
          <w:i/>
          <w:sz w:val="18"/>
          <w:szCs w:val="18"/>
        </w:rPr>
        <w:t xml:space="preserve"> </w:t>
      </w:r>
      <w:r>
        <w:rPr>
          <w:rFonts w:ascii="Palatino Linotype" w:hAnsi="Palatino Linotype"/>
          <w:sz w:val="18"/>
          <w:szCs w:val="18"/>
        </w:rPr>
        <w:t>Embedded</w:t>
      </w:r>
      <w:r>
        <w:rPr>
          <w:rFonts w:ascii="Palatino Linotype" w:hAnsi="Palatino Linotype"/>
          <w:i/>
          <w:sz w:val="18"/>
          <w:szCs w:val="18"/>
        </w:rPr>
        <w:t xml:space="preserve"> </w:t>
      </w:r>
      <w:r>
        <w:rPr>
          <w:rFonts w:ascii="Palatino Linotype" w:hAnsi="Palatino Linotype"/>
          <w:sz w:val="18"/>
          <w:szCs w:val="18"/>
        </w:rPr>
        <w:t>and</w:t>
      </w:r>
      <w:r>
        <w:rPr>
          <w:rFonts w:ascii="Palatino Linotype" w:hAnsi="Palatino Linotype"/>
          <w:i/>
          <w:sz w:val="18"/>
          <w:szCs w:val="18"/>
        </w:rPr>
        <w:t xml:space="preserve"> </w:t>
      </w:r>
      <w:r>
        <w:rPr>
          <w:rFonts w:ascii="Palatino Linotype" w:hAnsi="Palatino Linotype"/>
          <w:sz w:val="18"/>
          <w:szCs w:val="18"/>
        </w:rPr>
        <w:t>Communication</w:t>
      </w:r>
      <w:r>
        <w:rPr>
          <w:rFonts w:ascii="Palatino Linotype" w:hAnsi="Palatino Linotype"/>
          <w:i/>
          <w:sz w:val="18"/>
          <w:szCs w:val="18"/>
        </w:rPr>
        <w:t xml:space="preserve"> </w:t>
      </w:r>
      <w:r>
        <w:rPr>
          <w:rFonts w:ascii="Palatino Linotype" w:hAnsi="Palatino Linotype"/>
          <w:sz w:val="18"/>
          <w:szCs w:val="18"/>
        </w:rPr>
        <w:t>Systems</w:t>
      </w:r>
      <w:r>
        <w:rPr>
          <w:rFonts w:ascii="Palatino Linotype" w:hAnsi="Palatino Linotype"/>
          <w:i/>
          <w:sz w:val="18"/>
          <w:szCs w:val="18"/>
        </w:rPr>
        <w:t xml:space="preserve"> </w:t>
      </w:r>
      <w:r>
        <w:rPr>
          <w:rFonts w:ascii="Palatino Linotype" w:hAnsi="Palatino Linotype"/>
          <w:sz w:val="18"/>
          <w:szCs w:val="18"/>
        </w:rPr>
        <w:t>(ICIIECS),</w:t>
      </w:r>
      <w:r>
        <w:rPr>
          <w:rFonts w:ascii="Palatino Linotype" w:hAnsi="Palatino Linotype"/>
          <w:i/>
          <w:sz w:val="18"/>
          <w:szCs w:val="18"/>
        </w:rPr>
        <w:t xml:space="preserve"> </w:t>
      </w:r>
      <w:r>
        <w:rPr>
          <w:rFonts w:ascii="Palatino Linotype" w:hAnsi="Palatino Linotype"/>
          <w:sz w:val="18"/>
          <w:szCs w:val="18"/>
        </w:rPr>
        <w:t>Coimbatore,</w:t>
      </w:r>
      <w:r>
        <w:rPr>
          <w:rFonts w:ascii="Palatino Linotype" w:hAnsi="Palatino Linotype"/>
          <w:i/>
          <w:sz w:val="18"/>
          <w:szCs w:val="18"/>
        </w:rPr>
        <w:t xml:space="preserve"> </w:t>
      </w:r>
      <w:r>
        <w:rPr>
          <w:rFonts w:ascii="Palatino Linotype" w:hAnsi="Palatino Linotype"/>
          <w:sz w:val="18"/>
          <w:szCs w:val="18"/>
        </w:rPr>
        <w:t>India,</w:t>
      </w:r>
      <w:r>
        <w:rPr>
          <w:rFonts w:ascii="Palatino Linotype" w:hAnsi="Palatino Linotype"/>
          <w:i/>
          <w:sz w:val="18"/>
          <w:szCs w:val="18"/>
        </w:rPr>
        <w:t xml:space="preserve"> </w:t>
      </w:r>
      <w:r>
        <w:rPr>
          <w:rFonts w:ascii="Palatino Linotype" w:hAnsi="Palatino Linotype"/>
          <w:sz w:val="18"/>
          <w:szCs w:val="18"/>
        </w:rPr>
        <w:t>1–6</w:t>
      </w:r>
      <w:r>
        <w:rPr>
          <w:rFonts w:ascii="Palatino Linotype" w:hAnsi="Palatino Linotype"/>
          <w:i/>
          <w:sz w:val="18"/>
          <w:szCs w:val="18"/>
        </w:rPr>
        <w:t xml:space="preserve"> </w:t>
      </w:r>
      <w:r>
        <w:rPr>
          <w:rFonts w:ascii="Palatino Linotype" w:hAnsi="Palatino Linotype"/>
          <w:sz w:val="18"/>
          <w:szCs w:val="18"/>
        </w:rPr>
        <w:t>March</w:t>
      </w:r>
      <w:r>
        <w:rPr>
          <w:rFonts w:ascii="Palatino Linotype" w:hAnsi="Palatino Linotype"/>
          <w:i/>
          <w:sz w:val="18"/>
          <w:szCs w:val="18"/>
        </w:rPr>
        <w:t xml:space="preserve"> </w:t>
      </w:r>
      <w:r>
        <w:rPr>
          <w:rFonts w:ascii="Palatino Linotype" w:hAnsi="Palatino Linotype"/>
          <w:sz w:val="18"/>
          <w:szCs w:val="18"/>
        </w:rPr>
        <w:t>2015.</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Lara,</w:t>
      </w:r>
      <w:r>
        <w:rPr>
          <w:rFonts w:ascii="Palatino Linotype" w:hAnsi="Palatino Linotype"/>
          <w:i/>
          <w:sz w:val="18"/>
          <w:szCs w:val="18"/>
        </w:rPr>
        <w:t xml:space="preserve"> </w:t>
      </w:r>
      <w:r>
        <w:rPr>
          <w:rFonts w:ascii="Palatino Linotype" w:hAnsi="Palatino Linotype"/>
          <w:sz w:val="18"/>
          <w:szCs w:val="18"/>
        </w:rPr>
        <w:t>O.D.;</w:t>
      </w:r>
      <w:r>
        <w:rPr>
          <w:rFonts w:ascii="Palatino Linotype" w:hAnsi="Palatino Linotype"/>
          <w:i/>
          <w:sz w:val="18"/>
          <w:szCs w:val="18"/>
        </w:rPr>
        <w:t xml:space="preserve"> </w:t>
      </w:r>
      <w:r>
        <w:rPr>
          <w:rFonts w:ascii="Palatino Linotype" w:hAnsi="Palatino Linotype"/>
          <w:sz w:val="18"/>
          <w:szCs w:val="18"/>
        </w:rPr>
        <w:t>Labrador,</w:t>
      </w:r>
      <w:r>
        <w:rPr>
          <w:rFonts w:ascii="Palatino Linotype" w:hAnsi="Palatino Linotype"/>
          <w:i/>
          <w:sz w:val="18"/>
          <w:szCs w:val="18"/>
        </w:rPr>
        <w:t xml:space="preserve"> </w:t>
      </w:r>
      <w:r>
        <w:rPr>
          <w:rFonts w:ascii="Palatino Linotype" w:hAnsi="Palatino Linotype"/>
          <w:sz w:val="18"/>
          <w:szCs w:val="18"/>
        </w:rPr>
        <w:t>M.A.</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Survey</w:t>
      </w:r>
      <w:r>
        <w:rPr>
          <w:rFonts w:ascii="Palatino Linotype" w:hAnsi="Palatino Linotype"/>
          <w:i/>
          <w:sz w:val="18"/>
          <w:szCs w:val="18"/>
        </w:rPr>
        <w:t xml:space="preserve"> </w:t>
      </w:r>
      <w:r>
        <w:rPr>
          <w:rFonts w:ascii="Palatino Linotype" w:hAnsi="Palatino Linotype"/>
          <w:sz w:val="18"/>
          <w:szCs w:val="18"/>
        </w:rPr>
        <w:t>on</w:t>
      </w:r>
      <w:r>
        <w:rPr>
          <w:rFonts w:ascii="Palatino Linotype" w:hAnsi="Palatino Linotype"/>
          <w:i/>
          <w:sz w:val="18"/>
          <w:szCs w:val="18"/>
        </w:rPr>
        <w:t xml:space="preserve"> </w:t>
      </w:r>
      <w:r>
        <w:rPr>
          <w:rFonts w:ascii="Palatino Linotype" w:hAnsi="Palatino Linotype"/>
          <w:sz w:val="18"/>
          <w:szCs w:val="18"/>
        </w:rPr>
        <w:t>Human</w:t>
      </w:r>
      <w:r>
        <w:rPr>
          <w:rFonts w:ascii="Palatino Linotype" w:hAnsi="Palatino Linotype"/>
          <w:i/>
          <w:sz w:val="18"/>
          <w:szCs w:val="18"/>
        </w:rPr>
        <w:t xml:space="preserve"> </w:t>
      </w:r>
      <w:r>
        <w:rPr>
          <w:rFonts w:ascii="Palatino Linotype" w:hAnsi="Palatino Linotype"/>
          <w:sz w:val="18"/>
          <w:szCs w:val="18"/>
        </w:rPr>
        <w:t>Activity</w:t>
      </w:r>
      <w:r>
        <w:rPr>
          <w:rFonts w:ascii="Palatino Linotype" w:hAnsi="Palatino Linotype"/>
          <w:i/>
          <w:sz w:val="18"/>
          <w:szCs w:val="18"/>
        </w:rPr>
        <w:t xml:space="preserve"> </w:t>
      </w:r>
      <w:r>
        <w:rPr>
          <w:rFonts w:ascii="Palatino Linotype" w:hAnsi="Palatino Linotype"/>
          <w:sz w:val="18"/>
          <w:szCs w:val="18"/>
        </w:rPr>
        <w:t>Recognition</w:t>
      </w:r>
      <w:r>
        <w:rPr>
          <w:rFonts w:ascii="Palatino Linotype" w:hAnsi="Palatino Linotype"/>
          <w:i/>
          <w:sz w:val="18"/>
          <w:szCs w:val="18"/>
        </w:rPr>
        <w:t xml:space="preserve"> </w:t>
      </w:r>
      <w:r>
        <w:rPr>
          <w:rFonts w:ascii="Palatino Linotype" w:hAnsi="Palatino Linotype"/>
          <w:sz w:val="18"/>
          <w:szCs w:val="18"/>
        </w:rPr>
        <w:t>using</w:t>
      </w:r>
      <w:r>
        <w:rPr>
          <w:rFonts w:ascii="Palatino Linotype" w:hAnsi="Palatino Linotype"/>
          <w:i/>
          <w:sz w:val="18"/>
          <w:szCs w:val="18"/>
        </w:rPr>
        <w:t xml:space="preserve"> </w:t>
      </w:r>
      <w:r>
        <w:rPr>
          <w:rFonts w:ascii="Palatino Linotype" w:hAnsi="Palatino Linotype"/>
          <w:sz w:val="18"/>
          <w:szCs w:val="18"/>
        </w:rPr>
        <w:t>Wearable</w:t>
      </w:r>
      <w:r>
        <w:rPr>
          <w:rFonts w:ascii="Palatino Linotype" w:hAnsi="Palatino Linotype"/>
          <w:i/>
          <w:sz w:val="18"/>
          <w:szCs w:val="18"/>
        </w:rPr>
        <w:t xml:space="preserve"> </w:t>
      </w:r>
      <w:r>
        <w:rPr>
          <w:rFonts w:ascii="Palatino Linotype" w:hAnsi="Palatino Linotype"/>
          <w:sz w:val="18"/>
          <w:szCs w:val="18"/>
        </w:rPr>
        <w:t>Sensors.</w:t>
      </w:r>
      <w:r>
        <w:rPr>
          <w:rFonts w:ascii="Palatino Linotype" w:hAnsi="Palatino Linotype"/>
          <w:i/>
          <w:sz w:val="18"/>
          <w:szCs w:val="18"/>
        </w:rPr>
        <w:t xml:space="preserve"> IEEE Commun. Surv. Tutor. </w:t>
      </w:r>
      <w:r>
        <w:rPr>
          <w:rFonts w:ascii="Palatino Linotype" w:hAnsi="Palatino Linotype"/>
          <w:b/>
          <w:sz w:val="18"/>
          <w:szCs w:val="18"/>
        </w:rPr>
        <w:t>2013</w:t>
      </w:r>
      <w:r>
        <w:rPr>
          <w:rFonts w:ascii="Palatino Linotype" w:hAnsi="Palatino Linotype"/>
          <w:sz w:val="18"/>
          <w:szCs w:val="18"/>
        </w:rPr>
        <w:t>,</w:t>
      </w:r>
      <w:r>
        <w:rPr>
          <w:rFonts w:ascii="Palatino Linotype" w:hAnsi="Palatino Linotype"/>
          <w:i/>
          <w:sz w:val="18"/>
          <w:szCs w:val="18"/>
        </w:rPr>
        <w:t xml:space="preserve"> 15</w:t>
      </w:r>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1192–1209.</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Jalal,</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Kim,</w:t>
      </w:r>
      <w:r>
        <w:rPr>
          <w:rFonts w:ascii="Palatino Linotype" w:hAnsi="Palatino Linotype"/>
          <w:i/>
          <w:sz w:val="18"/>
          <w:szCs w:val="18"/>
        </w:rPr>
        <w:t xml:space="preserve"> </w:t>
      </w:r>
      <w:r>
        <w:rPr>
          <w:rFonts w:ascii="Palatino Linotype" w:hAnsi="Palatino Linotype"/>
          <w:sz w:val="18"/>
          <w:szCs w:val="18"/>
        </w:rPr>
        <w:t>J.T.;</w:t>
      </w:r>
      <w:r>
        <w:rPr>
          <w:rFonts w:ascii="Palatino Linotype" w:hAnsi="Palatino Linotype"/>
          <w:i/>
          <w:sz w:val="18"/>
          <w:szCs w:val="18"/>
        </w:rPr>
        <w:t xml:space="preserve"> </w:t>
      </w:r>
      <w:r>
        <w:rPr>
          <w:rFonts w:ascii="Palatino Linotype" w:hAnsi="Palatino Linotype"/>
          <w:sz w:val="18"/>
          <w:szCs w:val="18"/>
        </w:rPr>
        <w:t>Kim,</w:t>
      </w:r>
      <w:r>
        <w:rPr>
          <w:rFonts w:ascii="Palatino Linotype" w:hAnsi="Palatino Linotype"/>
          <w:i/>
          <w:sz w:val="18"/>
          <w:szCs w:val="18"/>
        </w:rPr>
        <w:t xml:space="preserve"> </w:t>
      </w:r>
      <w:r>
        <w:rPr>
          <w:rFonts w:ascii="Palatino Linotype" w:hAnsi="Palatino Linotype"/>
          <w:sz w:val="18"/>
          <w:szCs w:val="18"/>
        </w:rPr>
        <w:t>T.S.</w:t>
      </w:r>
      <w:r>
        <w:rPr>
          <w:rFonts w:ascii="Palatino Linotype" w:hAnsi="Palatino Linotype"/>
          <w:i/>
          <w:sz w:val="18"/>
          <w:szCs w:val="18"/>
        </w:rPr>
        <w:t xml:space="preserve"> </w:t>
      </w:r>
      <w:r>
        <w:rPr>
          <w:rFonts w:ascii="Palatino Linotype" w:hAnsi="Palatino Linotype"/>
          <w:sz w:val="18"/>
          <w:szCs w:val="18"/>
        </w:rPr>
        <w:t>Development</w:t>
      </w:r>
      <w:r>
        <w:rPr>
          <w:rFonts w:ascii="Palatino Linotype" w:hAnsi="Palatino Linotype"/>
          <w:i/>
          <w:sz w:val="18"/>
          <w:szCs w:val="18"/>
        </w:rPr>
        <w:t xml:space="preserve"> </w:t>
      </w:r>
      <w:r>
        <w:rPr>
          <w:rFonts w:ascii="Palatino Linotype" w:hAnsi="Palatino Linotype"/>
          <w:sz w:val="18"/>
          <w:szCs w:val="18"/>
        </w:rPr>
        <w:t>of</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life</w:t>
      </w:r>
      <w:r>
        <w:rPr>
          <w:rFonts w:ascii="Palatino Linotype" w:hAnsi="Palatino Linotype"/>
          <w:i/>
          <w:sz w:val="18"/>
          <w:szCs w:val="18"/>
        </w:rPr>
        <w:t xml:space="preserve"> </w:t>
      </w:r>
      <w:r>
        <w:rPr>
          <w:rFonts w:ascii="Palatino Linotype" w:hAnsi="Palatino Linotype"/>
          <w:sz w:val="18"/>
          <w:szCs w:val="18"/>
        </w:rPr>
        <w:t>logging</w:t>
      </w:r>
      <w:r>
        <w:rPr>
          <w:rFonts w:ascii="Palatino Linotype" w:hAnsi="Palatino Linotype"/>
          <w:i/>
          <w:sz w:val="18"/>
          <w:szCs w:val="18"/>
        </w:rPr>
        <w:t xml:space="preserve"> </w:t>
      </w:r>
      <w:r>
        <w:rPr>
          <w:rFonts w:ascii="Palatino Linotype" w:hAnsi="Palatino Linotype"/>
          <w:sz w:val="18"/>
          <w:szCs w:val="18"/>
        </w:rPr>
        <w:t>system</w:t>
      </w:r>
      <w:r>
        <w:rPr>
          <w:rFonts w:ascii="Palatino Linotype" w:hAnsi="Palatino Linotype"/>
          <w:i/>
          <w:sz w:val="18"/>
          <w:szCs w:val="18"/>
        </w:rPr>
        <w:t xml:space="preserve"> </w:t>
      </w:r>
      <w:r>
        <w:rPr>
          <w:rFonts w:ascii="Palatino Linotype" w:hAnsi="Palatino Linotype"/>
          <w:sz w:val="18"/>
          <w:szCs w:val="18"/>
        </w:rPr>
        <w:t>via</w:t>
      </w:r>
      <w:r>
        <w:rPr>
          <w:rFonts w:ascii="Palatino Linotype" w:hAnsi="Palatino Linotype"/>
          <w:i/>
          <w:sz w:val="18"/>
          <w:szCs w:val="18"/>
        </w:rPr>
        <w:t xml:space="preserve"> </w:t>
      </w:r>
      <w:r>
        <w:rPr>
          <w:rFonts w:ascii="Palatino Linotype" w:hAnsi="Palatino Linotype"/>
          <w:sz w:val="18"/>
          <w:szCs w:val="18"/>
        </w:rPr>
        <w:t>depth</w:t>
      </w:r>
      <w:r>
        <w:rPr>
          <w:rFonts w:ascii="Palatino Linotype" w:hAnsi="Palatino Linotype"/>
          <w:i/>
          <w:sz w:val="18"/>
          <w:szCs w:val="18"/>
        </w:rPr>
        <w:t xml:space="preserve"> </w:t>
      </w:r>
      <w:r>
        <w:rPr>
          <w:rFonts w:ascii="Palatino Linotype" w:hAnsi="Palatino Linotype"/>
          <w:sz w:val="18"/>
          <w:szCs w:val="18"/>
        </w:rPr>
        <w:t>imaging</w:t>
      </w:r>
      <w:r>
        <w:rPr>
          <w:rFonts w:ascii="Palatino Linotype" w:hAnsi="Palatino Linotype"/>
          <w:i/>
          <w:sz w:val="18"/>
          <w:szCs w:val="18"/>
        </w:rPr>
        <w:t xml:space="preserve"> </w:t>
      </w:r>
      <w:r>
        <w:rPr>
          <w:rFonts w:ascii="Palatino Linotype" w:hAnsi="Palatino Linotype"/>
          <w:sz w:val="18"/>
          <w:szCs w:val="18"/>
        </w:rPr>
        <w:t>based</w:t>
      </w:r>
      <w:r>
        <w:rPr>
          <w:rFonts w:ascii="Palatino Linotype" w:hAnsi="Palatino Linotype"/>
          <w:i/>
          <w:sz w:val="18"/>
          <w:szCs w:val="18"/>
        </w:rPr>
        <w:t xml:space="preserve"> </w:t>
      </w:r>
      <w:r>
        <w:rPr>
          <w:rFonts w:ascii="Palatino Linotype" w:hAnsi="Palatino Linotype"/>
          <w:sz w:val="18"/>
          <w:szCs w:val="18"/>
        </w:rPr>
        <w:t>human</w:t>
      </w:r>
      <w:r>
        <w:rPr>
          <w:rFonts w:ascii="Palatino Linotype" w:hAnsi="Palatino Linotype"/>
          <w:i/>
          <w:sz w:val="18"/>
          <w:szCs w:val="18"/>
        </w:rPr>
        <w:t xml:space="preserve"> </w:t>
      </w:r>
      <w:r>
        <w:rPr>
          <w:rFonts w:ascii="Palatino Linotype" w:hAnsi="Palatino Linotype"/>
          <w:sz w:val="18"/>
          <w:szCs w:val="18"/>
        </w:rPr>
        <w:t>activity</w:t>
      </w:r>
      <w:r>
        <w:rPr>
          <w:rFonts w:ascii="Palatino Linotype" w:hAnsi="Palatino Linotype"/>
          <w:i/>
          <w:sz w:val="18"/>
          <w:szCs w:val="18"/>
        </w:rPr>
        <w:t xml:space="preserve"> </w:t>
      </w:r>
      <w:r>
        <w:rPr>
          <w:rFonts w:ascii="Palatino Linotype" w:hAnsi="Palatino Linotype"/>
          <w:sz w:val="18"/>
          <w:szCs w:val="18"/>
        </w:rPr>
        <w:t>recognition</w:t>
      </w:r>
      <w:r>
        <w:rPr>
          <w:rFonts w:ascii="Palatino Linotype" w:hAnsi="Palatino Linotype"/>
          <w:i/>
          <w:sz w:val="18"/>
          <w:szCs w:val="18"/>
        </w:rPr>
        <w:t xml:space="preserve"> </w:t>
      </w:r>
      <w:r>
        <w:rPr>
          <w:rFonts w:ascii="Palatino Linotype" w:hAnsi="Palatino Linotype"/>
          <w:sz w:val="18"/>
          <w:szCs w:val="18"/>
        </w:rPr>
        <w:t>for</w:t>
      </w:r>
      <w:r>
        <w:rPr>
          <w:rFonts w:ascii="Palatino Linotype" w:hAnsi="Palatino Linotype"/>
          <w:i/>
          <w:sz w:val="18"/>
          <w:szCs w:val="18"/>
        </w:rPr>
        <w:t xml:space="preserve"> </w:t>
      </w:r>
      <w:r>
        <w:rPr>
          <w:rFonts w:ascii="Palatino Linotype" w:hAnsi="Palatino Linotype"/>
          <w:sz w:val="18"/>
          <w:szCs w:val="18"/>
        </w:rPr>
        <w:t>smart</w:t>
      </w:r>
      <w:r>
        <w:rPr>
          <w:rFonts w:ascii="Palatino Linotype" w:hAnsi="Palatino Linotype"/>
          <w:i/>
          <w:sz w:val="18"/>
          <w:szCs w:val="18"/>
        </w:rPr>
        <w:t xml:space="preserve"> </w:t>
      </w:r>
      <w:r>
        <w:rPr>
          <w:rFonts w:ascii="Palatino Linotype" w:hAnsi="Palatino Linotype"/>
          <w:sz w:val="18"/>
          <w:szCs w:val="18"/>
        </w:rPr>
        <w:t>homes.</w:t>
      </w:r>
      <w:r>
        <w:rPr>
          <w:rFonts w:ascii="Palatino Linotype" w:hAnsi="Palatino Linotype"/>
          <w:i/>
          <w:sz w:val="18"/>
          <w:szCs w:val="18"/>
        </w:rPr>
        <w:t xml:space="preserve"> </w:t>
      </w:r>
      <w:r>
        <w:rPr>
          <w:rFonts w:ascii="Palatino Linotype" w:hAnsi="Palatino Linotype"/>
          <w:sz w:val="18"/>
          <w:szCs w:val="18"/>
        </w:rPr>
        <w:t>In</w:t>
      </w:r>
      <w:r>
        <w:rPr>
          <w:rFonts w:ascii="Palatino Linotype" w:hAnsi="Palatino Linotype"/>
          <w:i/>
          <w:sz w:val="18"/>
          <w:szCs w:val="18"/>
        </w:rPr>
        <w:t xml:space="preserve"> </w:t>
      </w:r>
      <w:r>
        <w:rPr>
          <w:rFonts w:ascii="Palatino Linotype" w:hAnsi="Palatino Linotype"/>
          <w:sz w:val="18"/>
          <w:szCs w:val="18"/>
        </w:rPr>
        <w:t>Proceedings</w:t>
      </w:r>
      <w:r>
        <w:rPr>
          <w:rFonts w:ascii="Palatino Linotype" w:hAnsi="Palatino Linotype"/>
          <w:i/>
          <w:sz w:val="18"/>
          <w:szCs w:val="18"/>
        </w:rPr>
        <w:t xml:space="preserve"> </w:t>
      </w:r>
      <w:r>
        <w:rPr>
          <w:rFonts w:ascii="Palatino Linotype" w:hAnsi="Palatino Linotype"/>
          <w:sz w:val="18"/>
          <w:szCs w:val="18"/>
        </w:rPr>
        <w:t>of</w:t>
      </w:r>
      <w:r>
        <w:rPr>
          <w:rFonts w:ascii="Palatino Linotype" w:hAnsi="Palatino Linotype"/>
          <w:i/>
          <w:sz w:val="18"/>
          <w:szCs w:val="18"/>
        </w:rPr>
        <w:t xml:space="preserve"> </w:t>
      </w:r>
      <w:r>
        <w:rPr>
          <w:rFonts w:ascii="Palatino Linotype" w:hAnsi="Palatino Linotype"/>
          <w:sz w:val="18"/>
          <w:szCs w:val="18"/>
        </w:rPr>
        <w:t>the</w:t>
      </w:r>
      <w:r>
        <w:rPr>
          <w:rFonts w:ascii="Palatino Linotype" w:hAnsi="Palatino Linotype"/>
          <w:i/>
          <w:sz w:val="18"/>
          <w:szCs w:val="18"/>
        </w:rPr>
        <w:t xml:space="preserve"> </w:t>
      </w:r>
      <w:r>
        <w:rPr>
          <w:rFonts w:ascii="Palatino Linotype" w:hAnsi="Palatino Linotype"/>
          <w:sz w:val="18"/>
          <w:szCs w:val="18"/>
        </w:rPr>
        <w:t>8th</w:t>
      </w:r>
      <w:r>
        <w:rPr>
          <w:rFonts w:ascii="Palatino Linotype" w:hAnsi="Palatino Linotype"/>
          <w:i/>
          <w:sz w:val="18"/>
          <w:szCs w:val="18"/>
        </w:rPr>
        <w:t xml:space="preserve"> </w:t>
      </w:r>
      <w:r>
        <w:rPr>
          <w:rFonts w:ascii="Palatino Linotype" w:hAnsi="Palatino Linotype"/>
          <w:sz w:val="18"/>
          <w:szCs w:val="18"/>
        </w:rPr>
        <w:t>International</w:t>
      </w:r>
      <w:r>
        <w:rPr>
          <w:rFonts w:ascii="Palatino Linotype" w:hAnsi="Palatino Linotype"/>
          <w:i/>
          <w:sz w:val="18"/>
          <w:szCs w:val="18"/>
        </w:rPr>
        <w:t xml:space="preserve"> </w:t>
      </w:r>
      <w:r>
        <w:rPr>
          <w:rFonts w:ascii="Palatino Linotype" w:hAnsi="Palatino Linotype"/>
          <w:sz w:val="18"/>
          <w:szCs w:val="18"/>
        </w:rPr>
        <w:t>Symposium</w:t>
      </w:r>
      <w:r>
        <w:rPr>
          <w:rFonts w:ascii="Palatino Linotype" w:hAnsi="Palatino Linotype"/>
          <w:i/>
          <w:sz w:val="18"/>
          <w:szCs w:val="18"/>
        </w:rPr>
        <w:t xml:space="preserve"> </w:t>
      </w:r>
      <w:r>
        <w:rPr>
          <w:rFonts w:ascii="Palatino Linotype" w:hAnsi="Palatino Linotype"/>
          <w:sz w:val="18"/>
          <w:szCs w:val="18"/>
        </w:rPr>
        <w:t>on</w:t>
      </w:r>
      <w:r>
        <w:rPr>
          <w:rFonts w:ascii="Palatino Linotype" w:hAnsi="Palatino Linotype"/>
          <w:i/>
          <w:sz w:val="18"/>
          <w:szCs w:val="18"/>
        </w:rPr>
        <w:t xml:space="preserve"> </w:t>
      </w:r>
      <w:r>
        <w:rPr>
          <w:rFonts w:ascii="Palatino Linotype" w:hAnsi="Palatino Linotype"/>
          <w:sz w:val="18"/>
          <w:szCs w:val="18"/>
        </w:rPr>
        <w:t>Sustainable</w:t>
      </w:r>
      <w:r>
        <w:rPr>
          <w:rFonts w:ascii="Palatino Linotype" w:hAnsi="Palatino Linotype"/>
          <w:i/>
          <w:sz w:val="18"/>
          <w:szCs w:val="18"/>
        </w:rPr>
        <w:t xml:space="preserve"> </w:t>
      </w:r>
      <w:r>
        <w:rPr>
          <w:rFonts w:ascii="Palatino Linotype" w:hAnsi="Palatino Linotype"/>
          <w:sz w:val="18"/>
          <w:szCs w:val="18"/>
        </w:rPr>
        <w:t>Healthy</w:t>
      </w:r>
      <w:r>
        <w:rPr>
          <w:rFonts w:ascii="Palatino Linotype" w:hAnsi="Palatino Linotype"/>
          <w:i/>
          <w:sz w:val="18"/>
          <w:szCs w:val="18"/>
        </w:rPr>
        <w:t xml:space="preserve"> </w:t>
      </w:r>
      <w:r>
        <w:rPr>
          <w:rFonts w:ascii="Palatino Linotype" w:hAnsi="Palatino Linotype"/>
          <w:sz w:val="18"/>
          <w:szCs w:val="18"/>
        </w:rPr>
        <w:t>Buildings,</w:t>
      </w:r>
      <w:r>
        <w:rPr>
          <w:rFonts w:ascii="Palatino Linotype" w:hAnsi="Palatino Linotype"/>
          <w:i/>
          <w:sz w:val="18"/>
          <w:szCs w:val="18"/>
        </w:rPr>
        <w:t xml:space="preserve"> </w:t>
      </w:r>
      <w:r>
        <w:rPr>
          <w:rFonts w:ascii="Palatino Linotype" w:hAnsi="Palatino Linotype"/>
          <w:sz w:val="18"/>
          <w:szCs w:val="18"/>
        </w:rPr>
        <w:t>Seoul,</w:t>
      </w:r>
      <w:r>
        <w:rPr>
          <w:rFonts w:ascii="Palatino Linotype" w:hAnsi="Palatino Linotype"/>
          <w:i/>
          <w:sz w:val="18"/>
          <w:szCs w:val="18"/>
        </w:rPr>
        <w:t xml:space="preserve"> </w:t>
      </w:r>
      <w:r>
        <w:rPr>
          <w:rFonts w:ascii="Palatino Linotype" w:hAnsi="Palatino Linotype"/>
          <w:sz w:val="18"/>
          <w:szCs w:val="18"/>
        </w:rPr>
        <w:t>Korea,</w:t>
      </w:r>
      <w:r>
        <w:rPr>
          <w:rFonts w:ascii="Palatino Linotype" w:hAnsi="Palatino Linotype"/>
          <w:i/>
          <w:sz w:val="18"/>
          <w:szCs w:val="18"/>
        </w:rPr>
        <w:t xml:space="preserve"> </w:t>
      </w:r>
      <w:r>
        <w:rPr>
          <w:rFonts w:ascii="Palatino Linotype" w:hAnsi="Palatino Linotype"/>
          <w:sz w:val="18"/>
          <w:szCs w:val="18"/>
        </w:rPr>
        <w:t>19</w:t>
      </w:r>
      <w:r>
        <w:rPr>
          <w:rFonts w:ascii="Palatino Linotype" w:hAnsi="Palatino Linotype"/>
          <w:i/>
          <w:sz w:val="18"/>
          <w:szCs w:val="18"/>
        </w:rPr>
        <w:t xml:space="preserve"> </w:t>
      </w:r>
      <w:r>
        <w:rPr>
          <w:rFonts w:ascii="Palatino Linotype" w:hAnsi="Palatino Linotype"/>
          <w:sz w:val="18"/>
          <w:szCs w:val="18"/>
        </w:rPr>
        <w:t>September</w:t>
      </w:r>
      <w:r>
        <w:rPr>
          <w:rFonts w:ascii="Palatino Linotype" w:hAnsi="Palatino Linotype"/>
          <w:i/>
          <w:sz w:val="18"/>
          <w:szCs w:val="18"/>
        </w:rPr>
        <w:t xml:space="preserve"> </w:t>
      </w:r>
      <w:r>
        <w:rPr>
          <w:rFonts w:ascii="Palatino Linotype" w:hAnsi="Palatino Linotype"/>
          <w:sz w:val="18"/>
          <w:szCs w:val="18"/>
        </w:rPr>
        <w:t>2012.</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Jalal,</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Kamal,</w:t>
      </w:r>
      <w:r>
        <w:rPr>
          <w:rFonts w:ascii="Palatino Linotype" w:hAnsi="Palatino Linotype"/>
          <w:i/>
          <w:sz w:val="18"/>
          <w:szCs w:val="18"/>
        </w:rPr>
        <w:t xml:space="preserve"> </w:t>
      </w:r>
      <w:r>
        <w:rPr>
          <w:rFonts w:ascii="Palatino Linotype" w:hAnsi="Palatino Linotype"/>
          <w:sz w:val="18"/>
          <w:szCs w:val="18"/>
        </w:rPr>
        <w:t>S.;</w:t>
      </w:r>
      <w:r>
        <w:rPr>
          <w:rFonts w:ascii="Palatino Linotype" w:hAnsi="Palatino Linotype"/>
          <w:i/>
          <w:sz w:val="18"/>
          <w:szCs w:val="18"/>
        </w:rPr>
        <w:t xml:space="preserve"> </w:t>
      </w:r>
      <w:r>
        <w:rPr>
          <w:rFonts w:ascii="Palatino Linotype" w:hAnsi="Palatino Linotype"/>
          <w:sz w:val="18"/>
          <w:szCs w:val="18"/>
        </w:rPr>
        <w:t>Kim,</w:t>
      </w:r>
      <w:r>
        <w:rPr>
          <w:rFonts w:ascii="Palatino Linotype" w:hAnsi="Palatino Linotype"/>
          <w:i/>
          <w:sz w:val="18"/>
          <w:szCs w:val="18"/>
        </w:rPr>
        <w:t xml:space="preserve"> </w:t>
      </w:r>
      <w:r>
        <w:rPr>
          <w:rFonts w:ascii="Palatino Linotype" w:hAnsi="Palatino Linotype"/>
          <w:sz w:val="18"/>
          <w:szCs w:val="18"/>
        </w:rPr>
        <w:t>D.</w:t>
      </w:r>
      <w:r>
        <w:rPr>
          <w:rFonts w:ascii="Palatino Linotype" w:hAnsi="Palatino Linotype"/>
          <w:i/>
          <w:sz w:val="18"/>
          <w:szCs w:val="18"/>
        </w:rPr>
        <w:t xml:space="preserve"> </w:t>
      </w:r>
      <w:r>
        <w:rPr>
          <w:rFonts w:ascii="Palatino Linotype" w:hAnsi="Palatino Linotype"/>
          <w:sz w:val="18"/>
          <w:szCs w:val="18"/>
        </w:rPr>
        <w:t>Human</w:t>
      </w:r>
      <w:r>
        <w:rPr>
          <w:rFonts w:ascii="Palatino Linotype" w:hAnsi="Palatino Linotype"/>
          <w:i/>
          <w:sz w:val="18"/>
          <w:szCs w:val="18"/>
        </w:rPr>
        <w:t xml:space="preserve"> </w:t>
      </w:r>
      <w:r>
        <w:rPr>
          <w:rFonts w:ascii="Palatino Linotype" w:hAnsi="Palatino Linotype"/>
          <w:sz w:val="18"/>
          <w:szCs w:val="18"/>
        </w:rPr>
        <w:t>Depth</w:t>
      </w:r>
      <w:r>
        <w:rPr>
          <w:rFonts w:ascii="Palatino Linotype" w:hAnsi="Palatino Linotype"/>
          <w:i/>
          <w:sz w:val="18"/>
          <w:szCs w:val="18"/>
        </w:rPr>
        <w:t xml:space="preserve"> </w:t>
      </w:r>
      <w:r>
        <w:rPr>
          <w:rFonts w:ascii="Palatino Linotype" w:hAnsi="Palatino Linotype"/>
          <w:sz w:val="18"/>
          <w:szCs w:val="18"/>
        </w:rPr>
        <w:t>Sensors-Based</w:t>
      </w:r>
      <w:r>
        <w:rPr>
          <w:rFonts w:ascii="Palatino Linotype" w:hAnsi="Palatino Linotype"/>
          <w:i/>
          <w:sz w:val="18"/>
          <w:szCs w:val="18"/>
        </w:rPr>
        <w:t xml:space="preserve"> </w:t>
      </w:r>
      <w:r>
        <w:rPr>
          <w:rFonts w:ascii="Palatino Linotype" w:hAnsi="Palatino Linotype"/>
          <w:sz w:val="18"/>
          <w:szCs w:val="18"/>
        </w:rPr>
        <w:t>Activity</w:t>
      </w:r>
      <w:r>
        <w:rPr>
          <w:rFonts w:ascii="Palatino Linotype" w:hAnsi="Palatino Linotype"/>
          <w:i/>
          <w:sz w:val="18"/>
          <w:szCs w:val="18"/>
        </w:rPr>
        <w:t xml:space="preserve"> </w:t>
      </w:r>
      <w:r>
        <w:rPr>
          <w:rFonts w:ascii="Palatino Linotype" w:hAnsi="Palatino Linotype"/>
          <w:sz w:val="18"/>
          <w:szCs w:val="18"/>
        </w:rPr>
        <w:t>Recognition</w:t>
      </w:r>
      <w:r>
        <w:rPr>
          <w:rFonts w:ascii="Palatino Linotype" w:hAnsi="Palatino Linotype"/>
          <w:i/>
          <w:sz w:val="18"/>
          <w:szCs w:val="18"/>
        </w:rPr>
        <w:t xml:space="preserve"> </w:t>
      </w:r>
      <w:r>
        <w:rPr>
          <w:rFonts w:ascii="Palatino Linotype" w:hAnsi="Palatino Linotype"/>
          <w:sz w:val="18"/>
          <w:szCs w:val="18"/>
        </w:rPr>
        <w:t>Using</w:t>
      </w:r>
      <w:r>
        <w:rPr>
          <w:rFonts w:ascii="Palatino Linotype" w:hAnsi="Palatino Linotype"/>
          <w:i/>
          <w:sz w:val="18"/>
          <w:szCs w:val="18"/>
        </w:rPr>
        <w:t xml:space="preserve"> </w:t>
      </w:r>
      <w:r>
        <w:rPr>
          <w:rFonts w:ascii="Palatino Linotype" w:hAnsi="Palatino Linotype"/>
          <w:sz w:val="18"/>
          <w:szCs w:val="18"/>
        </w:rPr>
        <w:t>Spatiotemporal</w:t>
      </w:r>
      <w:r>
        <w:rPr>
          <w:rFonts w:ascii="Palatino Linotype" w:hAnsi="Palatino Linotype"/>
          <w:i/>
          <w:sz w:val="18"/>
          <w:szCs w:val="18"/>
        </w:rPr>
        <w:t xml:space="preserve"> </w:t>
      </w:r>
      <w:r>
        <w:rPr>
          <w:rFonts w:ascii="Palatino Linotype" w:hAnsi="Palatino Linotype"/>
          <w:sz w:val="18"/>
          <w:szCs w:val="18"/>
        </w:rPr>
        <w:t>Features</w:t>
      </w:r>
      <w:r>
        <w:rPr>
          <w:rFonts w:ascii="Palatino Linotype" w:hAnsi="Palatino Linotype"/>
          <w:i/>
          <w:sz w:val="18"/>
          <w:szCs w:val="18"/>
        </w:rPr>
        <w:t xml:space="preserve"> </w:t>
      </w:r>
      <w:r>
        <w:rPr>
          <w:rFonts w:ascii="Palatino Linotype" w:hAnsi="Palatino Linotype"/>
          <w:sz w:val="18"/>
          <w:szCs w:val="18"/>
        </w:rPr>
        <w:t>and</w:t>
      </w:r>
      <w:r>
        <w:rPr>
          <w:rFonts w:ascii="Palatino Linotype" w:hAnsi="Palatino Linotype"/>
          <w:i/>
          <w:sz w:val="18"/>
          <w:szCs w:val="18"/>
        </w:rPr>
        <w:t xml:space="preserve"> </w:t>
      </w:r>
      <w:r>
        <w:rPr>
          <w:rFonts w:ascii="Palatino Linotype" w:hAnsi="Palatino Linotype"/>
          <w:sz w:val="18"/>
          <w:szCs w:val="18"/>
        </w:rPr>
        <w:t>Hidden</w:t>
      </w:r>
      <w:r>
        <w:rPr>
          <w:rFonts w:ascii="Palatino Linotype" w:hAnsi="Palatino Linotype"/>
          <w:i/>
          <w:sz w:val="18"/>
          <w:szCs w:val="18"/>
        </w:rPr>
        <w:t xml:space="preserve"> </w:t>
      </w:r>
      <w:r>
        <w:rPr>
          <w:rFonts w:ascii="Palatino Linotype" w:hAnsi="Palatino Linotype"/>
          <w:sz w:val="18"/>
          <w:szCs w:val="18"/>
        </w:rPr>
        <w:t>Markov</w:t>
      </w:r>
      <w:r>
        <w:rPr>
          <w:rFonts w:ascii="Palatino Linotype" w:hAnsi="Palatino Linotype"/>
          <w:i/>
          <w:sz w:val="18"/>
          <w:szCs w:val="18"/>
        </w:rPr>
        <w:t xml:space="preserve"> </w:t>
      </w:r>
      <w:r>
        <w:rPr>
          <w:rFonts w:ascii="Palatino Linotype" w:hAnsi="Palatino Linotype"/>
          <w:sz w:val="18"/>
          <w:szCs w:val="18"/>
        </w:rPr>
        <w:t>Model</w:t>
      </w:r>
      <w:r>
        <w:rPr>
          <w:rFonts w:ascii="Palatino Linotype" w:hAnsi="Palatino Linotype"/>
          <w:i/>
          <w:sz w:val="18"/>
          <w:szCs w:val="18"/>
        </w:rPr>
        <w:t xml:space="preserve"> </w:t>
      </w:r>
      <w:r>
        <w:rPr>
          <w:rFonts w:ascii="Palatino Linotype" w:hAnsi="Palatino Linotype"/>
          <w:sz w:val="18"/>
          <w:szCs w:val="18"/>
        </w:rPr>
        <w:t>for</w:t>
      </w:r>
      <w:r>
        <w:rPr>
          <w:rFonts w:ascii="Palatino Linotype" w:hAnsi="Palatino Linotype"/>
          <w:i/>
          <w:sz w:val="18"/>
          <w:szCs w:val="18"/>
        </w:rPr>
        <w:t xml:space="preserve"> </w:t>
      </w:r>
      <w:r>
        <w:rPr>
          <w:rFonts w:ascii="Palatino Linotype" w:hAnsi="Palatino Linotype"/>
          <w:sz w:val="18"/>
          <w:szCs w:val="18"/>
        </w:rPr>
        <w:t>Smart</w:t>
      </w:r>
      <w:r>
        <w:rPr>
          <w:rFonts w:ascii="Palatino Linotype" w:hAnsi="Palatino Linotype"/>
          <w:i/>
          <w:sz w:val="18"/>
          <w:szCs w:val="18"/>
        </w:rPr>
        <w:t xml:space="preserve"> </w:t>
      </w:r>
      <w:r>
        <w:rPr>
          <w:rFonts w:ascii="Palatino Linotype" w:hAnsi="Palatino Linotype"/>
          <w:sz w:val="18"/>
          <w:szCs w:val="18"/>
        </w:rPr>
        <w:t>Environments.</w:t>
      </w:r>
      <w:r>
        <w:rPr>
          <w:rFonts w:ascii="Palatino Linotype" w:hAnsi="Palatino Linotype"/>
          <w:i/>
          <w:sz w:val="18"/>
          <w:szCs w:val="18"/>
        </w:rPr>
        <w:t xml:space="preserve"> J. Comput. Netw. Commun. </w:t>
      </w:r>
      <w:r>
        <w:rPr>
          <w:rFonts w:ascii="Palatino Linotype" w:hAnsi="Palatino Linotype"/>
          <w:b/>
          <w:sz w:val="18"/>
          <w:szCs w:val="18"/>
        </w:rPr>
        <w:t>2016</w:t>
      </w:r>
      <w:r>
        <w:rPr>
          <w:rFonts w:ascii="Palatino Linotype" w:hAnsi="Palatino Linotype"/>
          <w:sz w:val="18"/>
          <w:szCs w:val="18"/>
        </w:rPr>
        <w:t>,</w:t>
      </w:r>
      <w:r>
        <w:rPr>
          <w:rFonts w:ascii="Palatino Linotype" w:hAnsi="Palatino Linotype"/>
          <w:i/>
          <w:sz w:val="18"/>
          <w:szCs w:val="18"/>
        </w:rPr>
        <w:t xml:space="preserve"> </w:t>
      </w:r>
      <w:commentRangeStart w:id="10"/>
      <w:r>
        <w:rPr>
          <w:rFonts w:ascii="Palatino Linotype" w:hAnsi="Palatino Linotype"/>
          <w:i/>
          <w:iCs/>
          <w:sz w:val="18"/>
          <w:szCs w:val="18"/>
          <w:highlight w:val="yellow"/>
        </w:rPr>
        <w:t>2016</w:t>
      </w:r>
      <w:commentRangeEnd w:id="10"/>
      <w:r>
        <w:rPr>
          <w:rStyle w:val="11"/>
          <w:rFonts w:ascii="Times New Roman" w:hAnsi="Times New Roman" w:eastAsia="Times New Roman"/>
          <w:color w:val="000000"/>
          <w:kern w:val="0"/>
          <w:lang w:eastAsia="de-DE"/>
        </w:rPr>
        <w:commentReference w:id="10"/>
      </w:r>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1–11.</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color w:val="0A0A0A"/>
          <w:kern w:val="0"/>
          <w:sz w:val="18"/>
          <w:szCs w:val="18"/>
        </w:rPr>
        <w:t>Yang,</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A.Y.;</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Iyengar,</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S.;</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Sastry,</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S.;</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Bajcsy,</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R.;</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Kuryloski,</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P.;</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Jafari,</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R.</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Distributed</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segmentation</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and</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classification</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of</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human</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actions</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using</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a</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wearable</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motion</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sensor</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network.</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In</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Proceedings</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of</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the</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IEEE</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Computer</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Society</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Conference</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on</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Computer</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Vision</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and</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Pattern</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Recognition</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Workshops,</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Anchorage,</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AK,</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USA,</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23–28</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June</w:t>
      </w:r>
      <w:r>
        <w:rPr>
          <w:rFonts w:ascii="Palatino Linotype" w:hAnsi="Palatino Linotype"/>
          <w:i/>
          <w:color w:val="0A0A0A"/>
          <w:kern w:val="0"/>
          <w:sz w:val="18"/>
          <w:szCs w:val="18"/>
        </w:rPr>
        <w:t xml:space="preserve"> </w:t>
      </w:r>
      <w:r>
        <w:rPr>
          <w:rFonts w:ascii="Palatino Linotype" w:hAnsi="Palatino Linotype"/>
          <w:color w:val="0A0A0A"/>
          <w:kern w:val="0"/>
          <w:sz w:val="18"/>
          <w:szCs w:val="18"/>
        </w:rPr>
        <w:t>2008.</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Wen,</w:t>
      </w:r>
      <w:r>
        <w:rPr>
          <w:rFonts w:ascii="Palatino Linotype" w:hAnsi="Palatino Linotype"/>
          <w:i/>
          <w:sz w:val="18"/>
          <w:szCs w:val="18"/>
        </w:rPr>
        <w:t xml:space="preserve"> </w:t>
      </w:r>
      <w:r>
        <w:rPr>
          <w:rFonts w:ascii="Palatino Linotype" w:hAnsi="Palatino Linotype"/>
          <w:sz w:val="18"/>
          <w:szCs w:val="18"/>
        </w:rPr>
        <w:t>Y.C.</w:t>
      </w:r>
      <w:r>
        <w:rPr>
          <w:rFonts w:ascii="Palatino Linotype" w:hAnsi="Palatino Linotype"/>
          <w:i/>
          <w:sz w:val="18"/>
          <w:szCs w:val="18"/>
        </w:rPr>
        <w:t xml:space="preserve"> </w:t>
      </w:r>
      <w:r>
        <w:rPr>
          <w:rFonts w:ascii="Palatino Linotype" w:hAnsi="Palatino Linotype"/>
          <w:sz w:val="18"/>
          <w:szCs w:val="18"/>
        </w:rPr>
        <w:t>Chinese-Chess</w:t>
      </w:r>
      <w:r>
        <w:rPr>
          <w:rFonts w:ascii="Palatino Linotype" w:hAnsi="Palatino Linotype"/>
          <w:i/>
          <w:sz w:val="18"/>
          <w:szCs w:val="18"/>
        </w:rPr>
        <w:t xml:space="preserve"> </w:t>
      </w:r>
      <w:r>
        <w:rPr>
          <w:rFonts w:ascii="Palatino Linotype" w:hAnsi="Palatino Linotype"/>
          <w:sz w:val="18"/>
          <w:szCs w:val="18"/>
        </w:rPr>
        <w:t>Image</w:t>
      </w:r>
      <w:r>
        <w:rPr>
          <w:rFonts w:ascii="Palatino Linotype" w:hAnsi="Palatino Linotype"/>
          <w:i/>
          <w:sz w:val="18"/>
          <w:szCs w:val="18"/>
        </w:rPr>
        <w:t xml:space="preserve"> </w:t>
      </w:r>
      <w:r>
        <w:rPr>
          <w:rFonts w:ascii="Palatino Linotype" w:hAnsi="Palatino Linotype"/>
          <w:sz w:val="18"/>
          <w:szCs w:val="18"/>
        </w:rPr>
        <w:t>Recognition</w:t>
      </w:r>
      <w:r>
        <w:rPr>
          <w:rFonts w:ascii="Palatino Linotype" w:hAnsi="Palatino Linotype"/>
          <w:i/>
          <w:sz w:val="18"/>
          <w:szCs w:val="18"/>
        </w:rPr>
        <w:t xml:space="preserve"> </w:t>
      </w:r>
      <w:r>
        <w:rPr>
          <w:rFonts w:ascii="Palatino Linotype" w:hAnsi="Palatino Linotype"/>
          <w:sz w:val="18"/>
          <w:szCs w:val="18"/>
        </w:rPr>
        <w:t>by</w:t>
      </w:r>
      <w:r>
        <w:rPr>
          <w:rFonts w:ascii="Palatino Linotype" w:hAnsi="Palatino Linotype"/>
          <w:i/>
          <w:sz w:val="18"/>
          <w:szCs w:val="18"/>
        </w:rPr>
        <w:t xml:space="preserve"> </w:t>
      </w:r>
      <w:r>
        <w:rPr>
          <w:rFonts w:ascii="Palatino Linotype" w:hAnsi="Palatino Linotype"/>
          <w:sz w:val="18"/>
          <w:szCs w:val="18"/>
        </w:rPr>
        <w:t>using</w:t>
      </w:r>
      <w:r>
        <w:rPr>
          <w:rFonts w:ascii="Palatino Linotype" w:hAnsi="Palatino Linotype"/>
          <w:i/>
          <w:sz w:val="18"/>
          <w:szCs w:val="18"/>
        </w:rPr>
        <w:t xml:space="preserve"> </w:t>
      </w:r>
      <w:r>
        <w:rPr>
          <w:rFonts w:ascii="Palatino Linotype" w:hAnsi="Palatino Linotype"/>
          <w:sz w:val="18"/>
          <w:szCs w:val="18"/>
        </w:rPr>
        <w:t>Feature</w:t>
      </w:r>
      <w:r>
        <w:rPr>
          <w:rFonts w:ascii="Palatino Linotype" w:hAnsi="Palatino Linotype"/>
          <w:i/>
          <w:sz w:val="18"/>
          <w:szCs w:val="18"/>
        </w:rPr>
        <w:t xml:space="preserve"> </w:t>
      </w:r>
      <w:r>
        <w:rPr>
          <w:rFonts w:ascii="Palatino Linotype" w:hAnsi="Palatino Linotype"/>
          <w:sz w:val="18"/>
          <w:szCs w:val="18"/>
        </w:rPr>
        <w:t>Comparison</w:t>
      </w:r>
      <w:r>
        <w:rPr>
          <w:rFonts w:ascii="Palatino Linotype" w:hAnsi="Palatino Linotype"/>
          <w:i/>
          <w:sz w:val="18"/>
          <w:szCs w:val="18"/>
        </w:rPr>
        <w:t xml:space="preserve"> </w:t>
      </w:r>
      <w:r>
        <w:rPr>
          <w:rFonts w:ascii="Palatino Linotype" w:hAnsi="Palatino Linotype"/>
          <w:sz w:val="18"/>
          <w:szCs w:val="18"/>
        </w:rPr>
        <w:t>Techniques.</w:t>
      </w:r>
      <w:r>
        <w:rPr>
          <w:rFonts w:ascii="Palatino Linotype" w:hAnsi="Palatino Linotype"/>
          <w:i/>
          <w:sz w:val="18"/>
          <w:szCs w:val="18"/>
        </w:rPr>
        <w:t xml:space="preserve"> Appl. Math. Inf. Sci. </w:t>
      </w:r>
      <w:r>
        <w:rPr>
          <w:rFonts w:ascii="Palatino Linotype" w:hAnsi="Palatino Linotype"/>
          <w:b/>
          <w:sz w:val="18"/>
          <w:szCs w:val="18"/>
        </w:rPr>
        <w:t>2014</w:t>
      </w:r>
      <w:r>
        <w:rPr>
          <w:rFonts w:ascii="Palatino Linotype" w:hAnsi="Palatino Linotype"/>
          <w:sz w:val="18"/>
          <w:szCs w:val="18"/>
        </w:rPr>
        <w:t>,</w:t>
      </w:r>
      <w:r>
        <w:rPr>
          <w:rFonts w:ascii="Palatino Linotype" w:hAnsi="Palatino Linotype"/>
          <w:i/>
          <w:sz w:val="18"/>
          <w:szCs w:val="18"/>
        </w:rPr>
        <w:t xml:space="preserve"> 8</w:t>
      </w:r>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2443–2453.</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Arisandi,</w:t>
      </w:r>
      <w:r>
        <w:rPr>
          <w:rFonts w:ascii="Palatino Linotype" w:hAnsi="Palatino Linotype"/>
          <w:i/>
          <w:sz w:val="18"/>
          <w:szCs w:val="18"/>
        </w:rPr>
        <w:t xml:space="preserve"> </w:t>
      </w:r>
      <w:r>
        <w:rPr>
          <w:rFonts w:ascii="Palatino Linotype" w:hAnsi="Palatino Linotype"/>
          <w:sz w:val="18"/>
          <w:szCs w:val="18"/>
        </w:rPr>
        <w:t>D.;</w:t>
      </w:r>
      <w:r>
        <w:rPr>
          <w:rFonts w:ascii="Palatino Linotype" w:hAnsi="Palatino Linotype"/>
          <w:i/>
          <w:sz w:val="18"/>
          <w:szCs w:val="18"/>
        </w:rPr>
        <w:t xml:space="preserve"> </w:t>
      </w:r>
      <w:r>
        <w:rPr>
          <w:rFonts w:ascii="Palatino Linotype" w:hAnsi="Palatino Linotype"/>
          <w:sz w:val="18"/>
          <w:szCs w:val="18"/>
        </w:rPr>
        <w:t>Rahmat,</w:t>
      </w:r>
      <w:r>
        <w:rPr>
          <w:rFonts w:ascii="Palatino Linotype" w:hAnsi="Palatino Linotype"/>
          <w:i/>
          <w:sz w:val="18"/>
          <w:szCs w:val="18"/>
        </w:rPr>
        <w:t xml:space="preserve"> </w:t>
      </w:r>
      <w:r>
        <w:rPr>
          <w:rFonts w:ascii="Palatino Linotype" w:hAnsi="Palatino Linotype"/>
          <w:sz w:val="18"/>
          <w:szCs w:val="18"/>
        </w:rPr>
        <w:t>R.F.;</w:t>
      </w:r>
      <w:r>
        <w:rPr>
          <w:rFonts w:ascii="Palatino Linotype" w:hAnsi="Palatino Linotype"/>
          <w:i/>
          <w:sz w:val="18"/>
          <w:szCs w:val="18"/>
        </w:rPr>
        <w:t xml:space="preserve"> </w:t>
      </w:r>
      <w:r>
        <w:rPr>
          <w:rFonts w:ascii="Palatino Linotype" w:hAnsi="Palatino Linotype"/>
          <w:sz w:val="18"/>
          <w:szCs w:val="18"/>
        </w:rPr>
        <w:t>Nababan,</w:t>
      </w:r>
      <w:r>
        <w:rPr>
          <w:rFonts w:ascii="Palatino Linotype" w:hAnsi="Palatino Linotype"/>
          <w:i/>
          <w:sz w:val="18"/>
          <w:szCs w:val="18"/>
        </w:rPr>
        <w:t xml:space="preserve"> </w:t>
      </w:r>
      <w:r>
        <w:rPr>
          <w:rFonts w:ascii="Palatino Linotype" w:hAnsi="Palatino Linotype"/>
          <w:sz w:val="18"/>
          <w:szCs w:val="18"/>
        </w:rPr>
        <w:t>E.B.</w:t>
      </w:r>
      <w:r>
        <w:rPr>
          <w:rFonts w:ascii="Palatino Linotype" w:hAnsi="Palatino Linotype"/>
          <w:i/>
          <w:sz w:val="18"/>
          <w:szCs w:val="18"/>
        </w:rPr>
        <w:t xml:space="preserve"> </w:t>
      </w:r>
      <w:r>
        <w:rPr>
          <w:rFonts w:ascii="Palatino Linotype" w:hAnsi="Palatino Linotype"/>
          <w:sz w:val="18"/>
          <w:szCs w:val="18"/>
        </w:rPr>
        <w:t>Chinese</w:t>
      </w:r>
      <w:r>
        <w:rPr>
          <w:rFonts w:ascii="Palatino Linotype" w:hAnsi="Palatino Linotype"/>
          <w:i/>
          <w:sz w:val="18"/>
          <w:szCs w:val="18"/>
        </w:rPr>
        <w:t xml:space="preserve"> </w:t>
      </w:r>
      <w:r>
        <w:rPr>
          <w:rFonts w:ascii="Palatino Linotype" w:hAnsi="Palatino Linotype"/>
          <w:sz w:val="18"/>
          <w:szCs w:val="18"/>
        </w:rPr>
        <w:t>chess</w:t>
      </w:r>
      <w:r>
        <w:rPr>
          <w:rFonts w:ascii="Palatino Linotype" w:hAnsi="Palatino Linotype"/>
          <w:i/>
          <w:sz w:val="18"/>
          <w:szCs w:val="18"/>
        </w:rPr>
        <w:t xml:space="preserve"> </w:t>
      </w:r>
      <w:r>
        <w:rPr>
          <w:rFonts w:ascii="Palatino Linotype" w:hAnsi="Palatino Linotype"/>
          <w:sz w:val="18"/>
          <w:szCs w:val="18"/>
        </w:rPr>
        <w:t>character</w:t>
      </w:r>
      <w:r>
        <w:rPr>
          <w:rFonts w:ascii="Palatino Linotype" w:hAnsi="Palatino Linotype"/>
          <w:i/>
          <w:sz w:val="18"/>
          <w:szCs w:val="18"/>
        </w:rPr>
        <w:t xml:space="preserve"> </w:t>
      </w:r>
      <w:r>
        <w:rPr>
          <w:rFonts w:ascii="Palatino Linotype" w:hAnsi="Palatino Linotype"/>
          <w:sz w:val="18"/>
          <w:szCs w:val="18"/>
        </w:rPr>
        <w:t>recognition</w:t>
      </w:r>
      <w:r>
        <w:rPr>
          <w:rFonts w:ascii="Palatino Linotype" w:hAnsi="Palatino Linotype"/>
          <w:i/>
          <w:sz w:val="18"/>
          <w:szCs w:val="18"/>
        </w:rPr>
        <w:t xml:space="preserve"> </w:t>
      </w:r>
      <w:r>
        <w:rPr>
          <w:rFonts w:ascii="Palatino Linotype" w:hAnsi="Palatino Linotype"/>
          <w:sz w:val="18"/>
          <w:szCs w:val="18"/>
        </w:rPr>
        <w:t>using</w:t>
      </w:r>
      <w:r>
        <w:rPr>
          <w:rFonts w:ascii="Palatino Linotype" w:hAnsi="Palatino Linotype"/>
          <w:i/>
          <w:sz w:val="18"/>
          <w:szCs w:val="18"/>
        </w:rPr>
        <w:t xml:space="preserve"> </w:t>
      </w:r>
      <w:r>
        <w:rPr>
          <w:rFonts w:ascii="Palatino Linotype" w:hAnsi="Palatino Linotype"/>
          <w:sz w:val="18"/>
          <w:szCs w:val="18"/>
        </w:rPr>
        <w:t>direction</w:t>
      </w:r>
      <w:r>
        <w:rPr>
          <w:rFonts w:ascii="Palatino Linotype" w:hAnsi="Palatino Linotype"/>
          <w:i/>
          <w:sz w:val="18"/>
          <w:szCs w:val="18"/>
        </w:rPr>
        <w:t xml:space="preserve"> </w:t>
      </w:r>
      <w:r>
        <w:rPr>
          <w:rFonts w:ascii="Palatino Linotype" w:hAnsi="Palatino Linotype"/>
          <w:sz w:val="18"/>
          <w:szCs w:val="18"/>
        </w:rPr>
        <w:t>feature</w:t>
      </w:r>
      <w:r>
        <w:rPr>
          <w:rFonts w:ascii="Palatino Linotype" w:hAnsi="Palatino Linotype"/>
          <w:i/>
          <w:sz w:val="18"/>
          <w:szCs w:val="18"/>
        </w:rPr>
        <w:t xml:space="preserve"> </w:t>
      </w:r>
      <w:r>
        <w:rPr>
          <w:rFonts w:ascii="Palatino Linotype" w:hAnsi="Palatino Linotype"/>
          <w:sz w:val="18"/>
          <w:szCs w:val="18"/>
        </w:rPr>
        <w:t>extraction</w:t>
      </w:r>
      <w:r>
        <w:rPr>
          <w:rFonts w:ascii="Palatino Linotype" w:hAnsi="Palatino Linotype"/>
          <w:i/>
          <w:sz w:val="18"/>
          <w:szCs w:val="18"/>
        </w:rPr>
        <w:t xml:space="preserve"> </w:t>
      </w:r>
      <w:r>
        <w:rPr>
          <w:rFonts w:ascii="Palatino Linotype" w:hAnsi="Palatino Linotype"/>
          <w:sz w:val="18"/>
          <w:szCs w:val="18"/>
        </w:rPr>
        <w:t>and</w:t>
      </w:r>
      <w:r>
        <w:rPr>
          <w:rFonts w:ascii="Palatino Linotype" w:hAnsi="Palatino Linotype"/>
          <w:i/>
          <w:sz w:val="18"/>
          <w:szCs w:val="18"/>
        </w:rPr>
        <w:t xml:space="preserve"> </w:t>
      </w:r>
      <w:r>
        <w:rPr>
          <w:rFonts w:ascii="Palatino Linotype" w:hAnsi="Palatino Linotype"/>
          <w:sz w:val="18"/>
          <w:szCs w:val="18"/>
        </w:rPr>
        <w:t>backpropagation.</w:t>
      </w:r>
      <w:r>
        <w:rPr>
          <w:rFonts w:ascii="Palatino Linotype" w:hAnsi="Palatino Linotype"/>
          <w:i/>
          <w:sz w:val="18"/>
          <w:szCs w:val="18"/>
        </w:rPr>
        <w:t xml:space="preserve"> </w:t>
      </w:r>
      <w:r>
        <w:rPr>
          <w:rFonts w:ascii="Palatino Linotype" w:hAnsi="Palatino Linotype"/>
          <w:sz w:val="18"/>
          <w:szCs w:val="18"/>
        </w:rPr>
        <w:t>In</w:t>
      </w:r>
      <w:r>
        <w:rPr>
          <w:rFonts w:ascii="Palatino Linotype" w:hAnsi="Palatino Linotype"/>
          <w:i/>
          <w:sz w:val="18"/>
          <w:szCs w:val="18"/>
        </w:rPr>
        <w:t xml:space="preserve"> </w:t>
      </w:r>
      <w:r>
        <w:rPr>
          <w:rFonts w:ascii="Palatino Linotype" w:hAnsi="Palatino Linotype"/>
          <w:sz w:val="18"/>
          <w:szCs w:val="18"/>
        </w:rPr>
        <w:t>Proceedings</w:t>
      </w:r>
      <w:r>
        <w:rPr>
          <w:rFonts w:ascii="Palatino Linotype" w:hAnsi="Palatino Linotype"/>
          <w:i/>
          <w:sz w:val="18"/>
          <w:szCs w:val="18"/>
        </w:rPr>
        <w:t xml:space="preserve"> </w:t>
      </w:r>
      <w:r>
        <w:rPr>
          <w:rFonts w:ascii="Palatino Linotype" w:hAnsi="Palatino Linotype"/>
          <w:sz w:val="18"/>
          <w:szCs w:val="18"/>
        </w:rPr>
        <w:t>of</w:t>
      </w:r>
      <w:r>
        <w:rPr>
          <w:rFonts w:ascii="Palatino Linotype" w:hAnsi="Palatino Linotype"/>
          <w:i/>
          <w:sz w:val="18"/>
          <w:szCs w:val="18"/>
        </w:rPr>
        <w:t xml:space="preserve"> </w:t>
      </w:r>
      <w:r>
        <w:rPr>
          <w:rFonts w:ascii="Palatino Linotype" w:hAnsi="Palatino Linotype"/>
          <w:sz w:val="18"/>
          <w:szCs w:val="18"/>
        </w:rPr>
        <w:t>the</w:t>
      </w:r>
      <w:r>
        <w:rPr>
          <w:rFonts w:ascii="Palatino Linotype" w:hAnsi="Palatino Linotype"/>
          <w:i/>
          <w:sz w:val="18"/>
          <w:szCs w:val="18"/>
        </w:rPr>
        <w:t xml:space="preserve"> </w:t>
      </w:r>
      <w:r>
        <w:rPr>
          <w:rFonts w:ascii="Palatino Linotype" w:hAnsi="Palatino Linotype"/>
          <w:sz w:val="18"/>
          <w:szCs w:val="18"/>
        </w:rPr>
        <w:t>2016</w:t>
      </w:r>
      <w:r>
        <w:rPr>
          <w:rFonts w:ascii="Palatino Linotype" w:hAnsi="Palatino Linotype"/>
          <w:i/>
          <w:sz w:val="18"/>
          <w:szCs w:val="18"/>
        </w:rPr>
        <w:t xml:space="preserve"> </w:t>
      </w:r>
      <w:r>
        <w:rPr>
          <w:rFonts w:ascii="Palatino Linotype" w:hAnsi="Palatino Linotype"/>
          <w:sz w:val="18"/>
          <w:szCs w:val="18"/>
        </w:rPr>
        <w:t>International</w:t>
      </w:r>
      <w:r>
        <w:rPr>
          <w:rFonts w:ascii="Palatino Linotype" w:hAnsi="Palatino Linotype"/>
          <w:i/>
          <w:sz w:val="18"/>
          <w:szCs w:val="18"/>
        </w:rPr>
        <w:t xml:space="preserve"> </w:t>
      </w:r>
      <w:r>
        <w:rPr>
          <w:rFonts w:ascii="Palatino Linotype" w:hAnsi="Palatino Linotype"/>
          <w:sz w:val="18"/>
          <w:szCs w:val="18"/>
        </w:rPr>
        <w:t>Conference</w:t>
      </w:r>
      <w:r>
        <w:rPr>
          <w:rFonts w:ascii="Palatino Linotype" w:hAnsi="Palatino Linotype"/>
          <w:i/>
          <w:sz w:val="18"/>
          <w:szCs w:val="18"/>
        </w:rPr>
        <w:t xml:space="preserve"> </w:t>
      </w:r>
      <w:r>
        <w:rPr>
          <w:rFonts w:ascii="Palatino Linotype" w:hAnsi="Palatino Linotype"/>
          <w:sz w:val="18"/>
          <w:szCs w:val="18"/>
        </w:rPr>
        <w:t>on</w:t>
      </w:r>
      <w:r>
        <w:rPr>
          <w:rFonts w:ascii="Palatino Linotype" w:hAnsi="Palatino Linotype"/>
          <w:i/>
          <w:sz w:val="18"/>
          <w:szCs w:val="18"/>
        </w:rPr>
        <w:t xml:space="preserve"> </w:t>
      </w:r>
      <w:r>
        <w:rPr>
          <w:rFonts w:ascii="Palatino Linotype" w:hAnsi="Palatino Linotype"/>
          <w:sz w:val="18"/>
          <w:szCs w:val="18"/>
        </w:rPr>
        <w:t>Data</w:t>
      </w:r>
      <w:r>
        <w:rPr>
          <w:rFonts w:ascii="Palatino Linotype" w:hAnsi="Palatino Linotype"/>
          <w:i/>
          <w:sz w:val="18"/>
          <w:szCs w:val="18"/>
        </w:rPr>
        <w:t xml:space="preserve"> </w:t>
      </w:r>
      <w:r>
        <w:rPr>
          <w:rFonts w:ascii="Palatino Linotype" w:hAnsi="Palatino Linotype"/>
          <w:sz w:val="18"/>
          <w:szCs w:val="18"/>
        </w:rPr>
        <w:t>and</w:t>
      </w:r>
      <w:r>
        <w:rPr>
          <w:rFonts w:ascii="Palatino Linotype" w:hAnsi="Palatino Linotype"/>
          <w:i/>
          <w:sz w:val="18"/>
          <w:szCs w:val="18"/>
        </w:rPr>
        <w:t xml:space="preserve"> </w:t>
      </w:r>
      <w:r>
        <w:rPr>
          <w:rFonts w:ascii="Palatino Linotype" w:hAnsi="Palatino Linotype"/>
          <w:sz w:val="18"/>
          <w:szCs w:val="18"/>
        </w:rPr>
        <w:t>Software</w:t>
      </w:r>
      <w:r>
        <w:rPr>
          <w:rFonts w:ascii="Palatino Linotype" w:hAnsi="Palatino Linotype"/>
          <w:i/>
          <w:sz w:val="18"/>
          <w:szCs w:val="18"/>
        </w:rPr>
        <w:t xml:space="preserve"> </w:t>
      </w:r>
      <w:r>
        <w:rPr>
          <w:rFonts w:ascii="Palatino Linotype" w:hAnsi="Palatino Linotype"/>
          <w:sz w:val="18"/>
          <w:szCs w:val="18"/>
        </w:rPr>
        <w:t>Engineering</w:t>
      </w:r>
      <w:r>
        <w:rPr>
          <w:rFonts w:ascii="Palatino Linotype" w:hAnsi="Palatino Linotype"/>
          <w:i/>
          <w:sz w:val="18"/>
          <w:szCs w:val="18"/>
        </w:rPr>
        <w:t xml:space="preserve"> </w:t>
      </w:r>
      <w:r>
        <w:rPr>
          <w:rFonts w:ascii="Palatino Linotype" w:hAnsi="Palatino Linotype"/>
          <w:sz w:val="18"/>
          <w:szCs w:val="18"/>
        </w:rPr>
        <w:t>(ICoDSE),</w:t>
      </w:r>
      <w:r>
        <w:rPr>
          <w:rFonts w:ascii="Palatino Linotype" w:hAnsi="Palatino Linotype"/>
          <w:i/>
          <w:sz w:val="18"/>
          <w:szCs w:val="18"/>
        </w:rPr>
        <w:t xml:space="preserve"> </w:t>
      </w:r>
      <w:r>
        <w:rPr>
          <w:rFonts w:ascii="Palatino Linotype" w:hAnsi="Palatino Linotype"/>
          <w:sz w:val="18"/>
          <w:szCs w:val="18"/>
        </w:rPr>
        <w:t>Denpasar,</w:t>
      </w:r>
      <w:r>
        <w:rPr>
          <w:rFonts w:ascii="Palatino Linotype" w:hAnsi="Palatino Linotype"/>
          <w:i/>
          <w:sz w:val="18"/>
          <w:szCs w:val="18"/>
        </w:rPr>
        <w:t xml:space="preserve"> </w:t>
      </w:r>
      <w:r>
        <w:rPr>
          <w:rFonts w:ascii="Palatino Linotype" w:hAnsi="Palatino Linotype"/>
          <w:sz w:val="18"/>
          <w:szCs w:val="18"/>
        </w:rPr>
        <w:t>Indonesia,</w:t>
      </w:r>
      <w:r>
        <w:rPr>
          <w:rFonts w:ascii="Palatino Linotype" w:hAnsi="Palatino Linotype"/>
          <w:i/>
          <w:sz w:val="18"/>
          <w:szCs w:val="18"/>
        </w:rPr>
        <w:t xml:space="preserve"> </w:t>
      </w:r>
      <w:r>
        <w:rPr>
          <w:rFonts w:ascii="Palatino Linotype" w:hAnsi="Palatino Linotype"/>
          <w:sz w:val="18"/>
          <w:szCs w:val="18"/>
        </w:rPr>
        <w:t>26–27</w:t>
      </w:r>
      <w:r>
        <w:rPr>
          <w:rFonts w:ascii="Palatino Linotype" w:hAnsi="Palatino Linotype"/>
          <w:i/>
          <w:sz w:val="18"/>
          <w:szCs w:val="18"/>
        </w:rPr>
        <w:t xml:space="preserve"> </w:t>
      </w:r>
      <w:r>
        <w:rPr>
          <w:rFonts w:ascii="Palatino Linotype" w:hAnsi="Palatino Linotype"/>
          <w:sz w:val="18"/>
          <w:szCs w:val="18"/>
        </w:rPr>
        <w:t>October</w:t>
      </w:r>
      <w:r>
        <w:rPr>
          <w:rFonts w:ascii="Palatino Linotype" w:hAnsi="Palatino Linotype"/>
          <w:i/>
          <w:sz w:val="18"/>
          <w:szCs w:val="18"/>
        </w:rPr>
        <w:t xml:space="preserve"> </w:t>
      </w:r>
      <w:r>
        <w:rPr>
          <w:rFonts w:ascii="Palatino Linotype" w:hAnsi="Palatino Linotype"/>
          <w:sz w:val="18"/>
          <w:szCs w:val="18"/>
        </w:rPr>
        <w:t>2016.</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Gui,</w:t>
      </w:r>
      <w:r>
        <w:rPr>
          <w:rFonts w:ascii="Palatino Linotype" w:hAnsi="Palatino Linotype"/>
          <w:i/>
          <w:sz w:val="18"/>
          <w:szCs w:val="18"/>
        </w:rPr>
        <w:t xml:space="preserve"> </w:t>
      </w:r>
      <w:r>
        <w:rPr>
          <w:rFonts w:ascii="Palatino Linotype" w:hAnsi="Palatino Linotype"/>
          <w:sz w:val="18"/>
          <w:szCs w:val="18"/>
        </w:rPr>
        <w:t>W.;</w:t>
      </w:r>
      <w:r>
        <w:rPr>
          <w:rFonts w:ascii="Palatino Linotype" w:hAnsi="Palatino Linotype"/>
          <w:i/>
          <w:sz w:val="18"/>
          <w:szCs w:val="18"/>
        </w:rPr>
        <w:t xml:space="preserve"> </w:t>
      </w:r>
      <w:r>
        <w:rPr>
          <w:rFonts w:ascii="Palatino Linotype" w:hAnsi="Palatino Linotype"/>
          <w:sz w:val="18"/>
          <w:szCs w:val="18"/>
        </w:rPr>
        <w:t>Jun,</w:t>
      </w:r>
      <w:r>
        <w:rPr>
          <w:rFonts w:ascii="Palatino Linotype" w:hAnsi="Palatino Linotype"/>
          <w:i/>
          <w:sz w:val="18"/>
          <w:szCs w:val="18"/>
        </w:rPr>
        <w:t xml:space="preserve"> </w:t>
      </w:r>
      <w:r>
        <w:rPr>
          <w:rFonts w:ascii="Palatino Linotype" w:hAnsi="Palatino Linotype"/>
          <w:sz w:val="18"/>
          <w:szCs w:val="18"/>
        </w:rPr>
        <w:t>T.</w:t>
      </w:r>
      <w:r>
        <w:rPr>
          <w:rFonts w:ascii="Palatino Linotype" w:hAnsi="Palatino Linotype"/>
          <w:i/>
          <w:sz w:val="18"/>
          <w:szCs w:val="18"/>
        </w:rPr>
        <w:t xml:space="preserve"> </w:t>
      </w:r>
      <w:r>
        <w:rPr>
          <w:rFonts w:ascii="Palatino Linotype" w:hAnsi="Palatino Linotype"/>
          <w:sz w:val="18"/>
          <w:szCs w:val="18"/>
        </w:rPr>
        <w:t>Chinese</w:t>
      </w:r>
      <w:r>
        <w:rPr>
          <w:rFonts w:ascii="Palatino Linotype" w:hAnsi="Palatino Linotype"/>
          <w:i/>
          <w:sz w:val="18"/>
          <w:szCs w:val="18"/>
        </w:rPr>
        <w:t xml:space="preserve"> </w:t>
      </w:r>
      <w:r>
        <w:rPr>
          <w:rFonts w:ascii="Palatino Linotype" w:hAnsi="Palatino Linotype"/>
          <w:sz w:val="18"/>
          <w:szCs w:val="18"/>
        </w:rPr>
        <w:t>chess</w:t>
      </w:r>
      <w:r>
        <w:rPr>
          <w:rFonts w:ascii="Palatino Linotype" w:hAnsi="Palatino Linotype"/>
          <w:i/>
          <w:sz w:val="18"/>
          <w:szCs w:val="18"/>
        </w:rPr>
        <w:t xml:space="preserve"> </w:t>
      </w:r>
      <w:r>
        <w:rPr>
          <w:rFonts w:ascii="Palatino Linotype" w:hAnsi="Palatino Linotype"/>
          <w:sz w:val="18"/>
          <w:szCs w:val="18"/>
        </w:rPr>
        <w:t>recognition</w:t>
      </w:r>
      <w:r>
        <w:rPr>
          <w:rFonts w:ascii="Palatino Linotype" w:hAnsi="Palatino Linotype"/>
          <w:i/>
          <w:sz w:val="18"/>
          <w:szCs w:val="18"/>
        </w:rPr>
        <w:t xml:space="preserve"> </w:t>
      </w:r>
      <w:r>
        <w:rPr>
          <w:rFonts w:ascii="Palatino Linotype" w:hAnsi="Palatino Linotype"/>
          <w:sz w:val="18"/>
          <w:szCs w:val="18"/>
        </w:rPr>
        <w:t>algorithm</w:t>
      </w:r>
      <w:r>
        <w:rPr>
          <w:rFonts w:ascii="Palatino Linotype" w:hAnsi="Palatino Linotype"/>
          <w:i/>
          <w:sz w:val="18"/>
          <w:szCs w:val="18"/>
        </w:rPr>
        <w:t xml:space="preserve"> </w:t>
      </w:r>
      <w:r>
        <w:rPr>
          <w:rFonts w:ascii="Palatino Linotype" w:hAnsi="Palatino Linotype"/>
          <w:sz w:val="18"/>
          <w:szCs w:val="18"/>
        </w:rPr>
        <w:t>based</w:t>
      </w:r>
      <w:r>
        <w:rPr>
          <w:rFonts w:ascii="Palatino Linotype" w:hAnsi="Palatino Linotype"/>
          <w:i/>
          <w:sz w:val="18"/>
          <w:szCs w:val="18"/>
        </w:rPr>
        <w:t xml:space="preserve"> </w:t>
      </w:r>
      <w:r>
        <w:rPr>
          <w:rFonts w:ascii="Palatino Linotype" w:hAnsi="Palatino Linotype"/>
          <w:sz w:val="18"/>
          <w:szCs w:val="18"/>
        </w:rPr>
        <w:t>on</w:t>
      </w:r>
      <w:r>
        <w:rPr>
          <w:rFonts w:ascii="Palatino Linotype" w:hAnsi="Palatino Linotype"/>
          <w:i/>
          <w:sz w:val="18"/>
          <w:szCs w:val="18"/>
        </w:rPr>
        <w:t xml:space="preserve"> </w:t>
      </w:r>
      <w:r>
        <w:rPr>
          <w:rFonts w:ascii="Palatino Linotype" w:hAnsi="Palatino Linotype"/>
          <w:sz w:val="18"/>
          <w:szCs w:val="18"/>
        </w:rPr>
        <w:t>computer</w:t>
      </w:r>
      <w:r>
        <w:rPr>
          <w:rFonts w:ascii="Palatino Linotype" w:hAnsi="Palatino Linotype"/>
          <w:i/>
          <w:sz w:val="18"/>
          <w:szCs w:val="18"/>
        </w:rPr>
        <w:t xml:space="preserve"> </w:t>
      </w:r>
      <w:r>
        <w:rPr>
          <w:rFonts w:ascii="Palatino Linotype" w:hAnsi="Palatino Linotype"/>
          <w:sz w:val="18"/>
          <w:szCs w:val="18"/>
        </w:rPr>
        <w:t>vision.</w:t>
      </w:r>
      <w:r>
        <w:rPr>
          <w:rFonts w:ascii="Palatino Linotype" w:hAnsi="Palatino Linotype"/>
          <w:i/>
          <w:sz w:val="18"/>
          <w:szCs w:val="18"/>
        </w:rPr>
        <w:t xml:space="preserve"> </w:t>
      </w:r>
      <w:r>
        <w:rPr>
          <w:rFonts w:ascii="Palatino Linotype" w:hAnsi="Palatino Linotype"/>
          <w:sz w:val="18"/>
          <w:szCs w:val="18"/>
        </w:rPr>
        <w:t>In</w:t>
      </w:r>
      <w:r>
        <w:rPr>
          <w:rFonts w:ascii="Palatino Linotype" w:hAnsi="Palatino Linotype"/>
          <w:i/>
          <w:sz w:val="18"/>
          <w:szCs w:val="18"/>
        </w:rPr>
        <w:t xml:space="preserve"> </w:t>
      </w:r>
      <w:r>
        <w:rPr>
          <w:rFonts w:ascii="Palatino Linotype" w:hAnsi="Palatino Linotype"/>
          <w:sz w:val="18"/>
          <w:szCs w:val="18"/>
        </w:rPr>
        <w:t>Proceedings</w:t>
      </w:r>
      <w:r>
        <w:rPr>
          <w:rFonts w:ascii="Palatino Linotype" w:hAnsi="Palatino Linotype"/>
          <w:i/>
          <w:sz w:val="18"/>
          <w:szCs w:val="18"/>
        </w:rPr>
        <w:t xml:space="preserve"> </w:t>
      </w:r>
      <w:r>
        <w:rPr>
          <w:rFonts w:ascii="Palatino Linotype" w:hAnsi="Palatino Linotype"/>
          <w:sz w:val="18"/>
          <w:szCs w:val="18"/>
        </w:rPr>
        <w:t>of</w:t>
      </w:r>
      <w:r>
        <w:rPr>
          <w:rFonts w:ascii="Palatino Linotype" w:hAnsi="Palatino Linotype"/>
          <w:i/>
          <w:sz w:val="18"/>
          <w:szCs w:val="18"/>
        </w:rPr>
        <w:t xml:space="preserve"> </w:t>
      </w:r>
      <w:r>
        <w:rPr>
          <w:rFonts w:ascii="Palatino Linotype" w:hAnsi="Palatino Linotype"/>
          <w:sz w:val="18"/>
          <w:szCs w:val="18"/>
        </w:rPr>
        <w:t>the</w:t>
      </w:r>
      <w:r>
        <w:rPr>
          <w:rFonts w:ascii="Palatino Linotype" w:hAnsi="Palatino Linotype"/>
          <w:i/>
          <w:sz w:val="18"/>
          <w:szCs w:val="18"/>
        </w:rPr>
        <w:t xml:space="preserve"> </w:t>
      </w:r>
      <w:r>
        <w:rPr>
          <w:rFonts w:ascii="Palatino Linotype" w:hAnsi="Palatino Linotype"/>
          <w:sz w:val="18"/>
          <w:szCs w:val="18"/>
        </w:rPr>
        <w:t>26th</w:t>
      </w:r>
      <w:r>
        <w:rPr>
          <w:rFonts w:ascii="Palatino Linotype" w:hAnsi="Palatino Linotype"/>
          <w:i/>
          <w:sz w:val="18"/>
          <w:szCs w:val="18"/>
        </w:rPr>
        <w:t xml:space="preserve"> </w:t>
      </w:r>
      <w:r>
        <w:rPr>
          <w:rFonts w:ascii="Palatino Linotype" w:hAnsi="Palatino Linotype"/>
          <w:sz w:val="18"/>
          <w:szCs w:val="18"/>
        </w:rPr>
        <w:t>Chinese</w:t>
      </w:r>
      <w:r>
        <w:rPr>
          <w:rFonts w:ascii="Palatino Linotype" w:hAnsi="Palatino Linotype"/>
          <w:i/>
          <w:sz w:val="18"/>
          <w:szCs w:val="18"/>
        </w:rPr>
        <w:t xml:space="preserve"> </w:t>
      </w:r>
      <w:r>
        <w:rPr>
          <w:rFonts w:ascii="Palatino Linotype" w:hAnsi="Palatino Linotype"/>
          <w:sz w:val="18"/>
          <w:szCs w:val="18"/>
        </w:rPr>
        <w:t>Control</w:t>
      </w:r>
      <w:r>
        <w:rPr>
          <w:rFonts w:ascii="Palatino Linotype" w:hAnsi="Palatino Linotype"/>
          <w:i/>
          <w:sz w:val="18"/>
          <w:szCs w:val="18"/>
        </w:rPr>
        <w:t xml:space="preserve"> </w:t>
      </w:r>
      <w:r>
        <w:rPr>
          <w:rFonts w:ascii="Palatino Linotype" w:hAnsi="Palatino Linotype"/>
          <w:sz w:val="18"/>
          <w:szCs w:val="18"/>
        </w:rPr>
        <w:t>and</w:t>
      </w:r>
      <w:r>
        <w:rPr>
          <w:rFonts w:ascii="Palatino Linotype" w:hAnsi="Palatino Linotype"/>
          <w:i/>
          <w:sz w:val="18"/>
          <w:szCs w:val="18"/>
        </w:rPr>
        <w:t xml:space="preserve"> </w:t>
      </w:r>
      <w:r>
        <w:rPr>
          <w:rFonts w:ascii="Palatino Linotype" w:hAnsi="Palatino Linotype"/>
          <w:sz w:val="18"/>
          <w:szCs w:val="18"/>
        </w:rPr>
        <w:t>Decision</w:t>
      </w:r>
      <w:r>
        <w:rPr>
          <w:rFonts w:ascii="Palatino Linotype" w:hAnsi="Palatino Linotype"/>
          <w:i/>
          <w:sz w:val="18"/>
          <w:szCs w:val="18"/>
        </w:rPr>
        <w:t xml:space="preserve"> </w:t>
      </w:r>
      <w:r>
        <w:rPr>
          <w:rFonts w:ascii="Palatino Linotype" w:hAnsi="Palatino Linotype"/>
          <w:sz w:val="18"/>
          <w:szCs w:val="18"/>
        </w:rPr>
        <w:t>Conference,</w:t>
      </w:r>
      <w:r>
        <w:rPr>
          <w:rFonts w:ascii="Palatino Linotype" w:hAnsi="Palatino Linotype"/>
          <w:i/>
          <w:sz w:val="18"/>
          <w:szCs w:val="18"/>
        </w:rPr>
        <w:t xml:space="preserve"> </w:t>
      </w:r>
      <w:r>
        <w:rPr>
          <w:rFonts w:ascii="Palatino Linotype" w:hAnsi="Palatino Linotype"/>
          <w:sz w:val="18"/>
          <w:szCs w:val="18"/>
        </w:rPr>
        <w:t>Changsha,</w:t>
      </w:r>
      <w:r>
        <w:rPr>
          <w:rFonts w:ascii="Palatino Linotype" w:hAnsi="Palatino Linotype"/>
          <w:i/>
          <w:sz w:val="18"/>
          <w:szCs w:val="18"/>
        </w:rPr>
        <w:t xml:space="preserve"> </w:t>
      </w:r>
      <w:r>
        <w:rPr>
          <w:rFonts w:ascii="Palatino Linotype" w:hAnsi="Palatino Linotype"/>
          <w:sz w:val="18"/>
          <w:szCs w:val="18"/>
        </w:rPr>
        <w:t>China,</w:t>
      </w:r>
      <w:r>
        <w:rPr>
          <w:rFonts w:ascii="Palatino Linotype" w:hAnsi="Palatino Linotype"/>
          <w:i/>
          <w:sz w:val="18"/>
          <w:szCs w:val="18"/>
        </w:rPr>
        <w:t xml:space="preserve"> </w:t>
      </w:r>
      <w:r>
        <w:rPr>
          <w:rFonts w:ascii="Palatino Linotype" w:hAnsi="Palatino Linotype"/>
          <w:sz w:val="18"/>
          <w:szCs w:val="18"/>
        </w:rPr>
        <w:t>31</w:t>
      </w:r>
      <w:r>
        <w:rPr>
          <w:rFonts w:ascii="Palatino Linotype" w:hAnsi="Palatino Linotype"/>
          <w:i/>
          <w:sz w:val="18"/>
          <w:szCs w:val="18"/>
        </w:rPr>
        <w:t xml:space="preserve"> </w:t>
      </w:r>
      <w:r>
        <w:rPr>
          <w:rFonts w:ascii="Palatino Linotype" w:hAnsi="Palatino Linotype"/>
          <w:sz w:val="18"/>
          <w:szCs w:val="18"/>
        </w:rPr>
        <w:t>May–2</w:t>
      </w:r>
      <w:r>
        <w:rPr>
          <w:rFonts w:ascii="Palatino Linotype" w:hAnsi="Palatino Linotype"/>
          <w:i/>
          <w:sz w:val="18"/>
          <w:szCs w:val="18"/>
        </w:rPr>
        <w:t xml:space="preserve"> </w:t>
      </w:r>
      <w:r>
        <w:rPr>
          <w:rFonts w:ascii="Palatino Linotype" w:hAnsi="Palatino Linotype"/>
          <w:sz w:val="18"/>
          <w:szCs w:val="18"/>
        </w:rPr>
        <w:t>June</w:t>
      </w:r>
      <w:r>
        <w:rPr>
          <w:rFonts w:ascii="Palatino Linotype" w:hAnsi="Palatino Linotype"/>
          <w:i/>
          <w:sz w:val="18"/>
          <w:szCs w:val="18"/>
        </w:rPr>
        <w:t xml:space="preserve"> </w:t>
      </w:r>
      <w:r>
        <w:rPr>
          <w:rFonts w:ascii="Palatino Linotype" w:hAnsi="Palatino Linotype"/>
          <w:sz w:val="18"/>
          <w:szCs w:val="18"/>
        </w:rPr>
        <w:t>2014.</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Rosenblatt,</w:t>
      </w:r>
      <w:r>
        <w:rPr>
          <w:rFonts w:ascii="Palatino Linotype" w:hAnsi="Palatino Linotype"/>
          <w:i/>
          <w:sz w:val="18"/>
          <w:szCs w:val="18"/>
        </w:rPr>
        <w:t xml:space="preserve"> </w:t>
      </w:r>
      <w:r>
        <w:rPr>
          <w:rFonts w:ascii="Palatino Linotype" w:hAnsi="Palatino Linotype"/>
          <w:sz w:val="18"/>
          <w:szCs w:val="18"/>
        </w:rPr>
        <w:t>F.</w:t>
      </w:r>
      <w:r>
        <w:rPr>
          <w:rFonts w:ascii="Palatino Linotype" w:hAnsi="Palatino Linotype"/>
          <w:i/>
          <w:sz w:val="18"/>
          <w:szCs w:val="18"/>
        </w:rPr>
        <w:t xml:space="preserve"> </w:t>
      </w:r>
      <w:r>
        <w:rPr>
          <w:rFonts w:ascii="Palatino Linotype" w:hAnsi="Palatino Linotype"/>
          <w:sz w:val="18"/>
          <w:szCs w:val="18"/>
        </w:rPr>
        <w:t>The</w:t>
      </w:r>
      <w:r>
        <w:rPr>
          <w:rFonts w:ascii="Palatino Linotype" w:hAnsi="Palatino Linotype"/>
          <w:i/>
          <w:sz w:val="18"/>
          <w:szCs w:val="18"/>
        </w:rPr>
        <w:t xml:space="preserve"> </w:t>
      </w:r>
      <w:r>
        <w:rPr>
          <w:rFonts w:ascii="Palatino Linotype" w:hAnsi="Palatino Linotype"/>
          <w:sz w:val="18"/>
          <w:szCs w:val="18"/>
        </w:rPr>
        <w:t>Perceptron:</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Probabilistic</w:t>
      </w:r>
      <w:r>
        <w:rPr>
          <w:rFonts w:ascii="Palatino Linotype" w:hAnsi="Palatino Linotype"/>
          <w:i/>
          <w:sz w:val="18"/>
          <w:szCs w:val="18"/>
        </w:rPr>
        <w:t xml:space="preserve"> </w:t>
      </w:r>
      <w:r>
        <w:rPr>
          <w:rFonts w:ascii="Palatino Linotype" w:hAnsi="Palatino Linotype"/>
          <w:sz w:val="18"/>
          <w:szCs w:val="18"/>
        </w:rPr>
        <w:t>Model</w:t>
      </w:r>
      <w:r>
        <w:rPr>
          <w:rFonts w:ascii="Palatino Linotype" w:hAnsi="Palatino Linotype"/>
          <w:i/>
          <w:sz w:val="18"/>
          <w:szCs w:val="18"/>
        </w:rPr>
        <w:t xml:space="preserve"> </w:t>
      </w:r>
      <w:r>
        <w:rPr>
          <w:rFonts w:ascii="Palatino Linotype" w:hAnsi="Palatino Linotype"/>
          <w:sz w:val="18"/>
          <w:szCs w:val="18"/>
        </w:rPr>
        <w:t>for</w:t>
      </w:r>
      <w:r>
        <w:rPr>
          <w:rFonts w:ascii="Palatino Linotype" w:hAnsi="Palatino Linotype"/>
          <w:i/>
          <w:sz w:val="18"/>
          <w:szCs w:val="18"/>
        </w:rPr>
        <w:t xml:space="preserve"> </w:t>
      </w:r>
      <w:r>
        <w:rPr>
          <w:rFonts w:ascii="Palatino Linotype" w:hAnsi="Palatino Linotype"/>
          <w:sz w:val="18"/>
          <w:szCs w:val="18"/>
        </w:rPr>
        <w:t>Information</w:t>
      </w:r>
      <w:r>
        <w:rPr>
          <w:rFonts w:ascii="Palatino Linotype" w:hAnsi="Palatino Linotype"/>
          <w:i/>
          <w:sz w:val="18"/>
          <w:szCs w:val="18"/>
        </w:rPr>
        <w:t xml:space="preserve"> </w:t>
      </w:r>
      <w:r>
        <w:rPr>
          <w:rFonts w:ascii="Palatino Linotype" w:hAnsi="Palatino Linotype"/>
          <w:sz w:val="18"/>
          <w:szCs w:val="18"/>
        </w:rPr>
        <w:t>Storage</w:t>
      </w:r>
      <w:r>
        <w:rPr>
          <w:rFonts w:ascii="Palatino Linotype" w:hAnsi="Palatino Linotype"/>
          <w:i/>
          <w:sz w:val="18"/>
          <w:szCs w:val="18"/>
        </w:rPr>
        <w:t xml:space="preserve"> </w:t>
      </w:r>
      <w:r>
        <w:rPr>
          <w:rFonts w:ascii="Palatino Linotype" w:hAnsi="Palatino Linotype"/>
          <w:sz w:val="18"/>
          <w:szCs w:val="18"/>
        </w:rPr>
        <w:t>and</w:t>
      </w:r>
      <w:r>
        <w:rPr>
          <w:rFonts w:ascii="Palatino Linotype" w:hAnsi="Palatino Linotype"/>
          <w:i/>
          <w:sz w:val="18"/>
          <w:szCs w:val="18"/>
        </w:rPr>
        <w:t xml:space="preserve"> </w:t>
      </w:r>
      <w:r>
        <w:rPr>
          <w:rFonts w:ascii="Palatino Linotype" w:hAnsi="Palatino Linotype"/>
          <w:sz w:val="18"/>
          <w:szCs w:val="18"/>
        </w:rPr>
        <w:t>Organization</w:t>
      </w:r>
      <w:r>
        <w:rPr>
          <w:rFonts w:ascii="Palatino Linotype" w:hAnsi="Palatino Linotype"/>
          <w:i/>
          <w:sz w:val="18"/>
          <w:szCs w:val="18"/>
        </w:rPr>
        <w:t xml:space="preserve"> </w:t>
      </w:r>
      <w:r>
        <w:rPr>
          <w:rFonts w:ascii="Palatino Linotype" w:hAnsi="Palatino Linotype"/>
          <w:sz w:val="18"/>
          <w:szCs w:val="18"/>
        </w:rPr>
        <w:t>in</w:t>
      </w:r>
      <w:r>
        <w:rPr>
          <w:rFonts w:ascii="Palatino Linotype" w:hAnsi="Palatino Linotype"/>
          <w:i/>
          <w:sz w:val="18"/>
          <w:szCs w:val="18"/>
        </w:rPr>
        <w:t xml:space="preserve"> </w:t>
      </w:r>
      <w:r>
        <w:rPr>
          <w:rFonts w:ascii="Palatino Linotype" w:hAnsi="Palatino Linotype"/>
          <w:sz w:val="18"/>
          <w:szCs w:val="18"/>
        </w:rPr>
        <w:t>the</w:t>
      </w:r>
      <w:r>
        <w:rPr>
          <w:rFonts w:ascii="Palatino Linotype" w:hAnsi="Palatino Linotype"/>
          <w:i/>
          <w:sz w:val="18"/>
          <w:szCs w:val="18"/>
        </w:rPr>
        <w:t xml:space="preserve"> </w:t>
      </w:r>
      <w:r>
        <w:rPr>
          <w:rFonts w:ascii="Palatino Linotype" w:hAnsi="Palatino Linotype"/>
          <w:sz w:val="18"/>
          <w:szCs w:val="18"/>
        </w:rPr>
        <w:t>Brain.</w:t>
      </w:r>
      <w:r>
        <w:rPr>
          <w:rFonts w:ascii="Palatino Linotype" w:hAnsi="Palatino Linotype"/>
          <w:i/>
          <w:sz w:val="18"/>
          <w:szCs w:val="18"/>
        </w:rPr>
        <w:t xml:space="preserve"> Psychol. Rev. </w:t>
      </w:r>
      <w:r>
        <w:rPr>
          <w:rFonts w:ascii="Palatino Linotype" w:hAnsi="Palatino Linotype"/>
          <w:b/>
          <w:sz w:val="18"/>
          <w:szCs w:val="18"/>
        </w:rPr>
        <w:t>1958</w:t>
      </w:r>
      <w:r>
        <w:rPr>
          <w:rFonts w:ascii="Palatino Linotype" w:hAnsi="Palatino Linotype"/>
          <w:sz w:val="18"/>
          <w:szCs w:val="18"/>
        </w:rPr>
        <w:t>,</w:t>
      </w:r>
      <w:r>
        <w:rPr>
          <w:rFonts w:ascii="Palatino Linotype" w:hAnsi="Palatino Linotype"/>
          <w:i/>
          <w:sz w:val="18"/>
          <w:szCs w:val="18"/>
        </w:rPr>
        <w:t xml:space="preserve"> 65</w:t>
      </w:r>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386–408.</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Kamal,</w:t>
      </w:r>
      <w:r>
        <w:rPr>
          <w:rFonts w:ascii="Palatino Linotype" w:hAnsi="Palatino Linotype"/>
          <w:i/>
          <w:sz w:val="18"/>
          <w:szCs w:val="18"/>
        </w:rPr>
        <w:t xml:space="preserve"> </w:t>
      </w:r>
      <w:r>
        <w:rPr>
          <w:rFonts w:ascii="Palatino Linotype" w:hAnsi="Palatino Linotype"/>
          <w:sz w:val="18"/>
          <w:szCs w:val="18"/>
        </w:rPr>
        <w:t>S.;</w:t>
      </w:r>
      <w:r>
        <w:rPr>
          <w:rFonts w:ascii="Palatino Linotype" w:hAnsi="Palatino Linotype"/>
          <w:i/>
          <w:sz w:val="18"/>
          <w:szCs w:val="18"/>
        </w:rPr>
        <w:t xml:space="preserve"> </w:t>
      </w:r>
      <w:r>
        <w:rPr>
          <w:rFonts w:ascii="Palatino Linotype" w:hAnsi="Palatino Linotype"/>
          <w:sz w:val="18"/>
          <w:szCs w:val="18"/>
        </w:rPr>
        <w:t>Jalal,</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Kim,</w:t>
      </w:r>
      <w:r>
        <w:rPr>
          <w:rFonts w:ascii="Palatino Linotype" w:hAnsi="Palatino Linotype"/>
          <w:i/>
          <w:sz w:val="18"/>
          <w:szCs w:val="18"/>
        </w:rPr>
        <w:t xml:space="preserve"> </w:t>
      </w:r>
      <w:r>
        <w:rPr>
          <w:rFonts w:ascii="Palatino Linotype" w:hAnsi="Palatino Linotype"/>
          <w:sz w:val="18"/>
          <w:szCs w:val="18"/>
        </w:rPr>
        <w:t>D.</w:t>
      </w:r>
      <w:r>
        <w:rPr>
          <w:rFonts w:ascii="Palatino Linotype" w:hAnsi="Palatino Linotype"/>
          <w:i/>
          <w:sz w:val="18"/>
          <w:szCs w:val="18"/>
        </w:rPr>
        <w:t xml:space="preserve"> </w:t>
      </w:r>
      <w:r>
        <w:rPr>
          <w:rFonts w:ascii="Palatino Linotype" w:hAnsi="Palatino Linotype"/>
          <w:sz w:val="18"/>
          <w:szCs w:val="18"/>
        </w:rPr>
        <w:t>Depth</w:t>
      </w:r>
      <w:r>
        <w:rPr>
          <w:rFonts w:ascii="Palatino Linotype" w:hAnsi="Palatino Linotype"/>
          <w:i/>
          <w:sz w:val="18"/>
          <w:szCs w:val="18"/>
        </w:rPr>
        <w:t xml:space="preserve"> </w:t>
      </w:r>
      <w:r>
        <w:rPr>
          <w:rFonts w:ascii="Palatino Linotype" w:hAnsi="Palatino Linotype"/>
          <w:sz w:val="18"/>
          <w:szCs w:val="18"/>
        </w:rPr>
        <w:t>Images-based</w:t>
      </w:r>
      <w:r>
        <w:rPr>
          <w:rFonts w:ascii="Palatino Linotype" w:hAnsi="Palatino Linotype"/>
          <w:i/>
          <w:sz w:val="18"/>
          <w:szCs w:val="18"/>
        </w:rPr>
        <w:t xml:space="preserve"> </w:t>
      </w:r>
      <w:r>
        <w:rPr>
          <w:rFonts w:ascii="Palatino Linotype" w:hAnsi="Palatino Linotype"/>
          <w:sz w:val="18"/>
          <w:szCs w:val="18"/>
        </w:rPr>
        <w:t>Human</w:t>
      </w:r>
      <w:r>
        <w:rPr>
          <w:rFonts w:ascii="Palatino Linotype" w:hAnsi="Palatino Linotype"/>
          <w:i/>
          <w:sz w:val="18"/>
          <w:szCs w:val="18"/>
        </w:rPr>
        <w:t xml:space="preserve"> </w:t>
      </w:r>
      <w:r>
        <w:rPr>
          <w:rFonts w:ascii="Palatino Linotype" w:hAnsi="Palatino Linotype"/>
          <w:sz w:val="18"/>
          <w:szCs w:val="18"/>
        </w:rPr>
        <w:t>Detection,</w:t>
      </w:r>
      <w:r>
        <w:rPr>
          <w:rFonts w:ascii="Palatino Linotype" w:hAnsi="Palatino Linotype"/>
          <w:i/>
          <w:sz w:val="18"/>
          <w:szCs w:val="18"/>
        </w:rPr>
        <w:t xml:space="preserve"> </w:t>
      </w:r>
      <w:r>
        <w:rPr>
          <w:rFonts w:ascii="Palatino Linotype" w:hAnsi="Palatino Linotype"/>
          <w:sz w:val="18"/>
          <w:szCs w:val="18"/>
        </w:rPr>
        <w:t>Tracking</w:t>
      </w:r>
      <w:r>
        <w:rPr>
          <w:rFonts w:ascii="Palatino Linotype" w:hAnsi="Palatino Linotype"/>
          <w:i/>
          <w:sz w:val="18"/>
          <w:szCs w:val="18"/>
        </w:rPr>
        <w:t xml:space="preserve"> </w:t>
      </w:r>
      <w:r>
        <w:rPr>
          <w:rFonts w:ascii="Palatino Linotype" w:hAnsi="Palatino Linotype"/>
          <w:sz w:val="18"/>
          <w:szCs w:val="18"/>
        </w:rPr>
        <w:t>and</w:t>
      </w:r>
      <w:r>
        <w:rPr>
          <w:rFonts w:ascii="Palatino Linotype" w:hAnsi="Palatino Linotype"/>
          <w:i/>
          <w:sz w:val="18"/>
          <w:szCs w:val="18"/>
        </w:rPr>
        <w:t xml:space="preserve"> </w:t>
      </w:r>
      <w:r>
        <w:rPr>
          <w:rFonts w:ascii="Palatino Linotype" w:hAnsi="Palatino Linotype"/>
          <w:sz w:val="18"/>
          <w:szCs w:val="18"/>
        </w:rPr>
        <w:t>Activity</w:t>
      </w:r>
      <w:r>
        <w:rPr>
          <w:rFonts w:ascii="Palatino Linotype" w:hAnsi="Palatino Linotype"/>
          <w:i/>
          <w:sz w:val="18"/>
          <w:szCs w:val="18"/>
        </w:rPr>
        <w:t xml:space="preserve"> </w:t>
      </w:r>
      <w:r>
        <w:rPr>
          <w:rFonts w:ascii="Palatino Linotype" w:hAnsi="Palatino Linotype"/>
          <w:sz w:val="18"/>
          <w:szCs w:val="18"/>
        </w:rPr>
        <w:t>Recognition</w:t>
      </w:r>
      <w:r>
        <w:rPr>
          <w:rFonts w:ascii="Palatino Linotype" w:hAnsi="Palatino Linotype"/>
          <w:i/>
          <w:sz w:val="18"/>
          <w:szCs w:val="18"/>
        </w:rPr>
        <w:t xml:space="preserve"> </w:t>
      </w:r>
      <w:r>
        <w:rPr>
          <w:rFonts w:ascii="Palatino Linotype" w:hAnsi="Palatino Linotype"/>
          <w:sz w:val="18"/>
          <w:szCs w:val="18"/>
        </w:rPr>
        <w:t>Using</w:t>
      </w:r>
      <w:r>
        <w:rPr>
          <w:rFonts w:ascii="Palatino Linotype" w:hAnsi="Palatino Linotype"/>
          <w:i/>
          <w:sz w:val="18"/>
          <w:szCs w:val="18"/>
        </w:rPr>
        <w:t xml:space="preserve"> </w:t>
      </w:r>
      <w:r>
        <w:rPr>
          <w:rFonts w:ascii="Palatino Linotype" w:hAnsi="Palatino Linotype"/>
          <w:sz w:val="18"/>
          <w:szCs w:val="18"/>
        </w:rPr>
        <w:t>Spatiotemporal</w:t>
      </w:r>
      <w:r>
        <w:rPr>
          <w:rFonts w:ascii="Palatino Linotype" w:hAnsi="Palatino Linotype"/>
          <w:i/>
          <w:sz w:val="18"/>
          <w:szCs w:val="18"/>
        </w:rPr>
        <w:t xml:space="preserve"> </w:t>
      </w:r>
      <w:r>
        <w:rPr>
          <w:rFonts w:ascii="Palatino Linotype" w:hAnsi="Palatino Linotype"/>
          <w:sz w:val="18"/>
          <w:szCs w:val="18"/>
        </w:rPr>
        <w:t>Features</w:t>
      </w:r>
      <w:r>
        <w:rPr>
          <w:rFonts w:ascii="Palatino Linotype" w:hAnsi="Palatino Linotype"/>
          <w:i/>
          <w:sz w:val="18"/>
          <w:szCs w:val="18"/>
        </w:rPr>
        <w:t xml:space="preserve"> </w:t>
      </w:r>
      <w:r>
        <w:rPr>
          <w:rFonts w:ascii="Palatino Linotype" w:hAnsi="Palatino Linotype"/>
          <w:sz w:val="18"/>
          <w:szCs w:val="18"/>
        </w:rPr>
        <w:t>and</w:t>
      </w:r>
      <w:r>
        <w:rPr>
          <w:rFonts w:ascii="Palatino Linotype" w:hAnsi="Palatino Linotype"/>
          <w:i/>
          <w:sz w:val="18"/>
          <w:szCs w:val="18"/>
        </w:rPr>
        <w:t xml:space="preserve"> </w:t>
      </w:r>
      <w:r>
        <w:rPr>
          <w:rFonts w:ascii="Palatino Linotype" w:hAnsi="Palatino Linotype"/>
          <w:sz w:val="18"/>
          <w:szCs w:val="18"/>
        </w:rPr>
        <w:t>Modified</w:t>
      </w:r>
      <w:r>
        <w:rPr>
          <w:rFonts w:ascii="Palatino Linotype" w:hAnsi="Palatino Linotype"/>
          <w:i/>
          <w:sz w:val="18"/>
          <w:szCs w:val="18"/>
        </w:rPr>
        <w:t xml:space="preserve"> </w:t>
      </w:r>
      <w:r>
        <w:rPr>
          <w:rFonts w:ascii="Palatino Linotype" w:hAnsi="Palatino Linotype"/>
          <w:sz w:val="18"/>
          <w:szCs w:val="18"/>
        </w:rPr>
        <w:t>HMM.</w:t>
      </w:r>
      <w:r>
        <w:rPr>
          <w:rFonts w:ascii="Palatino Linotype" w:hAnsi="Palatino Linotype"/>
          <w:i/>
          <w:sz w:val="18"/>
          <w:szCs w:val="18"/>
        </w:rPr>
        <w:t xml:space="preserve"> J. Electr. Eng. Technol. </w:t>
      </w:r>
      <w:r>
        <w:rPr>
          <w:rFonts w:ascii="Palatino Linotype" w:hAnsi="Palatino Linotype"/>
          <w:b/>
          <w:sz w:val="18"/>
          <w:szCs w:val="18"/>
        </w:rPr>
        <w:t>2016</w:t>
      </w:r>
      <w:r>
        <w:rPr>
          <w:rFonts w:ascii="Palatino Linotype" w:hAnsi="Palatino Linotype"/>
          <w:sz w:val="18"/>
          <w:szCs w:val="18"/>
        </w:rPr>
        <w:t>,</w:t>
      </w:r>
      <w:r>
        <w:rPr>
          <w:rFonts w:ascii="Palatino Linotype" w:hAnsi="Palatino Linotype"/>
          <w:i/>
          <w:sz w:val="18"/>
          <w:szCs w:val="18"/>
        </w:rPr>
        <w:t xml:space="preserve"> 11</w:t>
      </w:r>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1921–1926.</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Siswanto,</w:t>
      </w:r>
      <w:r>
        <w:rPr>
          <w:rFonts w:ascii="Palatino Linotype" w:hAnsi="Palatino Linotype"/>
          <w:i/>
          <w:sz w:val="18"/>
          <w:szCs w:val="18"/>
        </w:rPr>
        <w:t xml:space="preserve"> </w:t>
      </w:r>
      <w:r>
        <w:rPr>
          <w:rFonts w:ascii="Palatino Linotype" w:hAnsi="Palatino Linotype"/>
          <w:sz w:val="18"/>
          <w:szCs w:val="18"/>
        </w:rPr>
        <w:t>A.R.S.;</w:t>
      </w:r>
      <w:r>
        <w:rPr>
          <w:rFonts w:ascii="Palatino Linotype" w:hAnsi="Palatino Linotype"/>
          <w:i/>
          <w:sz w:val="18"/>
          <w:szCs w:val="18"/>
        </w:rPr>
        <w:t xml:space="preserve"> </w:t>
      </w:r>
      <w:r>
        <w:rPr>
          <w:rFonts w:ascii="Palatino Linotype" w:hAnsi="Palatino Linotype"/>
          <w:sz w:val="18"/>
          <w:szCs w:val="18"/>
        </w:rPr>
        <w:t>Nugroho,</w:t>
      </w:r>
      <w:r>
        <w:rPr>
          <w:rFonts w:ascii="Palatino Linotype" w:hAnsi="Palatino Linotype"/>
          <w:i/>
          <w:sz w:val="18"/>
          <w:szCs w:val="18"/>
        </w:rPr>
        <w:t xml:space="preserve"> </w:t>
      </w:r>
      <w:r>
        <w:rPr>
          <w:rFonts w:ascii="Palatino Linotype" w:hAnsi="Palatino Linotype"/>
          <w:sz w:val="18"/>
          <w:szCs w:val="18"/>
        </w:rPr>
        <w:t>A.S.;</w:t>
      </w:r>
      <w:r>
        <w:rPr>
          <w:rFonts w:ascii="Palatino Linotype" w:hAnsi="Palatino Linotype"/>
          <w:i/>
          <w:sz w:val="18"/>
          <w:szCs w:val="18"/>
        </w:rPr>
        <w:t xml:space="preserve"> </w:t>
      </w:r>
      <w:r>
        <w:rPr>
          <w:rFonts w:ascii="Palatino Linotype" w:hAnsi="Palatino Linotype"/>
          <w:sz w:val="18"/>
          <w:szCs w:val="18"/>
        </w:rPr>
        <w:t>Galinium,</w:t>
      </w:r>
      <w:r>
        <w:rPr>
          <w:rFonts w:ascii="Palatino Linotype" w:hAnsi="Palatino Linotype"/>
          <w:i/>
          <w:sz w:val="18"/>
          <w:szCs w:val="18"/>
        </w:rPr>
        <w:t xml:space="preserve"> </w:t>
      </w:r>
      <w:r>
        <w:rPr>
          <w:rFonts w:ascii="Palatino Linotype" w:hAnsi="Palatino Linotype"/>
          <w:sz w:val="18"/>
          <w:szCs w:val="18"/>
        </w:rPr>
        <w:t>M.</w:t>
      </w:r>
      <w:r>
        <w:rPr>
          <w:rFonts w:ascii="Palatino Linotype" w:hAnsi="Palatino Linotype"/>
          <w:i/>
          <w:sz w:val="18"/>
          <w:szCs w:val="18"/>
        </w:rPr>
        <w:t xml:space="preserve"> </w:t>
      </w:r>
      <w:r>
        <w:rPr>
          <w:rFonts w:ascii="Palatino Linotype" w:hAnsi="Palatino Linotype"/>
          <w:sz w:val="18"/>
          <w:szCs w:val="18"/>
        </w:rPr>
        <w:t>Implementation</w:t>
      </w:r>
      <w:r>
        <w:rPr>
          <w:rFonts w:ascii="Palatino Linotype" w:hAnsi="Palatino Linotype"/>
          <w:i/>
          <w:sz w:val="18"/>
          <w:szCs w:val="18"/>
        </w:rPr>
        <w:t xml:space="preserve"> </w:t>
      </w:r>
      <w:r>
        <w:rPr>
          <w:rFonts w:ascii="Palatino Linotype" w:hAnsi="Palatino Linotype"/>
          <w:sz w:val="18"/>
          <w:szCs w:val="18"/>
        </w:rPr>
        <w:t>of</w:t>
      </w:r>
      <w:r>
        <w:rPr>
          <w:rFonts w:ascii="Palatino Linotype" w:hAnsi="Palatino Linotype"/>
          <w:i/>
          <w:sz w:val="18"/>
          <w:szCs w:val="18"/>
        </w:rPr>
        <w:t xml:space="preserve"> </w:t>
      </w:r>
      <w:r>
        <w:rPr>
          <w:rFonts w:ascii="Palatino Linotype" w:hAnsi="Palatino Linotype"/>
          <w:sz w:val="18"/>
          <w:szCs w:val="18"/>
        </w:rPr>
        <w:t>face</w:t>
      </w:r>
      <w:r>
        <w:rPr>
          <w:rFonts w:ascii="Palatino Linotype" w:hAnsi="Palatino Linotype"/>
          <w:i/>
          <w:sz w:val="18"/>
          <w:szCs w:val="18"/>
        </w:rPr>
        <w:t xml:space="preserve"> </w:t>
      </w:r>
      <w:r>
        <w:rPr>
          <w:rFonts w:ascii="Palatino Linotype" w:hAnsi="Palatino Linotype"/>
          <w:sz w:val="18"/>
          <w:szCs w:val="18"/>
        </w:rPr>
        <w:t>recognition</w:t>
      </w:r>
      <w:r>
        <w:rPr>
          <w:rFonts w:ascii="Palatino Linotype" w:hAnsi="Palatino Linotype"/>
          <w:i/>
          <w:sz w:val="18"/>
          <w:szCs w:val="18"/>
        </w:rPr>
        <w:t xml:space="preserve"> </w:t>
      </w:r>
      <w:r>
        <w:rPr>
          <w:rFonts w:ascii="Palatino Linotype" w:hAnsi="Palatino Linotype"/>
          <w:sz w:val="18"/>
          <w:szCs w:val="18"/>
        </w:rPr>
        <w:t>algorithm</w:t>
      </w:r>
      <w:r>
        <w:rPr>
          <w:rFonts w:ascii="Palatino Linotype" w:hAnsi="Palatino Linotype"/>
          <w:i/>
          <w:sz w:val="18"/>
          <w:szCs w:val="18"/>
        </w:rPr>
        <w:t xml:space="preserve"> </w:t>
      </w:r>
      <w:r>
        <w:rPr>
          <w:rFonts w:ascii="Palatino Linotype" w:hAnsi="Palatino Linotype"/>
          <w:sz w:val="18"/>
          <w:szCs w:val="18"/>
        </w:rPr>
        <w:t>for</w:t>
      </w:r>
      <w:r>
        <w:rPr>
          <w:rFonts w:ascii="Palatino Linotype" w:hAnsi="Palatino Linotype"/>
          <w:i/>
          <w:sz w:val="18"/>
          <w:szCs w:val="18"/>
        </w:rPr>
        <w:t xml:space="preserve"> </w:t>
      </w:r>
      <w:r>
        <w:rPr>
          <w:rFonts w:ascii="Palatino Linotype" w:hAnsi="Palatino Linotype"/>
          <w:sz w:val="18"/>
          <w:szCs w:val="18"/>
        </w:rPr>
        <w:t>biometrics</w:t>
      </w:r>
      <w:r>
        <w:rPr>
          <w:rFonts w:ascii="Palatino Linotype" w:hAnsi="Palatino Linotype"/>
          <w:i/>
          <w:sz w:val="18"/>
          <w:szCs w:val="18"/>
        </w:rPr>
        <w:t xml:space="preserve"> </w:t>
      </w:r>
      <w:r>
        <w:rPr>
          <w:rFonts w:ascii="Palatino Linotype" w:hAnsi="Palatino Linotype"/>
          <w:sz w:val="18"/>
          <w:szCs w:val="18"/>
        </w:rPr>
        <w:t>based</w:t>
      </w:r>
      <w:r>
        <w:rPr>
          <w:rFonts w:ascii="Palatino Linotype" w:hAnsi="Palatino Linotype"/>
          <w:i/>
          <w:sz w:val="18"/>
          <w:szCs w:val="18"/>
        </w:rPr>
        <w:t xml:space="preserve"> </w:t>
      </w:r>
      <w:r>
        <w:rPr>
          <w:rFonts w:ascii="Palatino Linotype" w:hAnsi="Palatino Linotype"/>
          <w:sz w:val="18"/>
          <w:szCs w:val="18"/>
        </w:rPr>
        <w:t>time</w:t>
      </w:r>
      <w:r>
        <w:rPr>
          <w:rFonts w:ascii="Palatino Linotype" w:hAnsi="Palatino Linotype"/>
          <w:i/>
          <w:sz w:val="18"/>
          <w:szCs w:val="18"/>
        </w:rPr>
        <w:t xml:space="preserve"> </w:t>
      </w:r>
      <w:r>
        <w:rPr>
          <w:rFonts w:ascii="Palatino Linotype" w:hAnsi="Palatino Linotype"/>
          <w:sz w:val="18"/>
          <w:szCs w:val="18"/>
        </w:rPr>
        <w:t>attendance</w:t>
      </w:r>
      <w:r>
        <w:rPr>
          <w:rFonts w:ascii="Palatino Linotype" w:hAnsi="Palatino Linotype"/>
          <w:i/>
          <w:sz w:val="18"/>
          <w:szCs w:val="18"/>
        </w:rPr>
        <w:t xml:space="preserve"> </w:t>
      </w:r>
      <w:r>
        <w:rPr>
          <w:rFonts w:ascii="Palatino Linotype" w:hAnsi="Palatino Linotype"/>
          <w:sz w:val="18"/>
          <w:szCs w:val="18"/>
        </w:rPr>
        <w:t>system.</w:t>
      </w:r>
      <w:r>
        <w:rPr>
          <w:rFonts w:ascii="Palatino Linotype" w:hAnsi="Palatino Linotype"/>
          <w:i/>
          <w:sz w:val="18"/>
          <w:szCs w:val="18"/>
        </w:rPr>
        <w:t xml:space="preserve"> </w:t>
      </w:r>
      <w:r>
        <w:rPr>
          <w:rFonts w:ascii="Palatino Linotype" w:hAnsi="Palatino Linotype"/>
          <w:sz w:val="18"/>
          <w:szCs w:val="18"/>
        </w:rPr>
        <w:t>In</w:t>
      </w:r>
      <w:r>
        <w:rPr>
          <w:rFonts w:ascii="Palatino Linotype" w:hAnsi="Palatino Linotype"/>
          <w:i/>
          <w:sz w:val="18"/>
          <w:szCs w:val="18"/>
        </w:rPr>
        <w:t xml:space="preserve"> </w:t>
      </w:r>
      <w:r>
        <w:rPr>
          <w:rFonts w:ascii="Palatino Linotype" w:hAnsi="Palatino Linotype"/>
          <w:sz w:val="18"/>
          <w:szCs w:val="18"/>
        </w:rPr>
        <w:t>Proceedings</w:t>
      </w:r>
      <w:r>
        <w:rPr>
          <w:rFonts w:ascii="Palatino Linotype" w:hAnsi="Palatino Linotype"/>
          <w:i/>
          <w:sz w:val="18"/>
          <w:szCs w:val="18"/>
        </w:rPr>
        <w:t xml:space="preserve"> </w:t>
      </w:r>
      <w:r>
        <w:rPr>
          <w:rFonts w:ascii="Palatino Linotype" w:hAnsi="Palatino Linotype"/>
          <w:sz w:val="18"/>
          <w:szCs w:val="18"/>
        </w:rPr>
        <w:t>of</w:t>
      </w:r>
      <w:r>
        <w:rPr>
          <w:rFonts w:ascii="Palatino Linotype" w:hAnsi="Palatino Linotype"/>
          <w:i/>
          <w:sz w:val="18"/>
          <w:szCs w:val="18"/>
        </w:rPr>
        <w:t xml:space="preserve"> </w:t>
      </w:r>
      <w:r>
        <w:rPr>
          <w:rFonts w:ascii="Palatino Linotype" w:hAnsi="Palatino Linotype"/>
          <w:sz w:val="18"/>
          <w:szCs w:val="18"/>
        </w:rPr>
        <w:t>the</w:t>
      </w:r>
      <w:r>
        <w:rPr>
          <w:rFonts w:ascii="Palatino Linotype" w:hAnsi="Palatino Linotype"/>
          <w:i/>
          <w:sz w:val="18"/>
          <w:szCs w:val="18"/>
        </w:rPr>
        <w:t xml:space="preserve"> </w:t>
      </w:r>
      <w:r>
        <w:rPr>
          <w:rFonts w:ascii="Palatino Linotype" w:hAnsi="Palatino Linotype"/>
          <w:sz w:val="18"/>
          <w:szCs w:val="18"/>
        </w:rPr>
        <w:t>2014</w:t>
      </w:r>
      <w:r>
        <w:rPr>
          <w:rFonts w:ascii="Palatino Linotype" w:hAnsi="Palatino Linotype"/>
          <w:i/>
          <w:sz w:val="18"/>
          <w:szCs w:val="18"/>
        </w:rPr>
        <w:t xml:space="preserve"> </w:t>
      </w:r>
      <w:r>
        <w:rPr>
          <w:rFonts w:ascii="Palatino Linotype" w:hAnsi="Palatino Linotype"/>
          <w:sz w:val="18"/>
          <w:szCs w:val="18"/>
        </w:rPr>
        <w:t>International</w:t>
      </w:r>
      <w:r>
        <w:rPr>
          <w:rFonts w:ascii="Palatino Linotype" w:hAnsi="Palatino Linotype"/>
          <w:i/>
          <w:sz w:val="18"/>
          <w:szCs w:val="18"/>
        </w:rPr>
        <w:t xml:space="preserve"> </w:t>
      </w:r>
      <w:r>
        <w:rPr>
          <w:rFonts w:ascii="Palatino Linotype" w:hAnsi="Palatino Linotype"/>
          <w:sz w:val="18"/>
          <w:szCs w:val="18"/>
        </w:rPr>
        <w:t>Conference</w:t>
      </w:r>
      <w:r>
        <w:rPr>
          <w:rFonts w:ascii="Palatino Linotype" w:hAnsi="Palatino Linotype"/>
          <w:i/>
          <w:sz w:val="18"/>
          <w:szCs w:val="18"/>
        </w:rPr>
        <w:t xml:space="preserve"> </w:t>
      </w:r>
      <w:r>
        <w:rPr>
          <w:rFonts w:ascii="Palatino Linotype" w:hAnsi="Palatino Linotype"/>
          <w:sz w:val="18"/>
          <w:szCs w:val="18"/>
        </w:rPr>
        <w:t>on</w:t>
      </w:r>
      <w:r>
        <w:rPr>
          <w:rFonts w:ascii="Palatino Linotype" w:hAnsi="Palatino Linotype"/>
          <w:i/>
          <w:sz w:val="18"/>
          <w:szCs w:val="18"/>
        </w:rPr>
        <w:t xml:space="preserve"> </w:t>
      </w:r>
      <w:r>
        <w:rPr>
          <w:rFonts w:ascii="Palatino Linotype" w:hAnsi="Palatino Linotype"/>
          <w:sz w:val="18"/>
          <w:szCs w:val="18"/>
        </w:rPr>
        <w:t>ICT</w:t>
      </w:r>
      <w:r>
        <w:rPr>
          <w:rFonts w:ascii="Palatino Linotype" w:hAnsi="Palatino Linotype"/>
          <w:i/>
          <w:sz w:val="18"/>
          <w:szCs w:val="18"/>
        </w:rPr>
        <w:t xml:space="preserve"> </w:t>
      </w:r>
      <w:r>
        <w:rPr>
          <w:rFonts w:ascii="Palatino Linotype" w:hAnsi="Palatino Linotype"/>
          <w:sz w:val="18"/>
          <w:szCs w:val="18"/>
        </w:rPr>
        <w:t>for</w:t>
      </w:r>
      <w:r>
        <w:rPr>
          <w:rFonts w:ascii="Palatino Linotype" w:hAnsi="Palatino Linotype"/>
          <w:i/>
          <w:sz w:val="18"/>
          <w:szCs w:val="18"/>
        </w:rPr>
        <w:t xml:space="preserve"> </w:t>
      </w:r>
      <w:r>
        <w:rPr>
          <w:rFonts w:ascii="Palatino Linotype" w:hAnsi="Palatino Linotype"/>
          <w:sz w:val="18"/>
          <w:szCs w:val="18"/>
        </w:rPr>
        <w:t>Smart</w:t>
      </w:r>
      <w:r>
        <w:rPr>
          <w:rFonts w:ascii="Palatino Linotype" w:hAnsi="Palatino Linotype"/>
          <w:i/>
          <w:sz w:val="18"/>
          <w:szCs w:val="18"/>
        </w:rPr>
        <w:t xml:space="preserve"> </w:t>
      </w:r>
      <w:r>
        <w:rPr>
          <w:rFonts w:ascii="Palatino Linotype" w:hAnsi="Palatino Linotype"/>
          <w:sz w:val="18"/>
          <w:szCs w:val="18"/>
        </w:rPr>
        <w:t>Society</w:t>
      </w:r>
      <w:r>
        <w:rPr>
          <w:rFonts w:ascii="Palatino Linotype" w:hAnsi="Palatino Linotype"/>
          <w:i/>
          <w:sz w:val="18"/>
          <w:szCs w:val="18"/>
        </w:rPr>
        <w:t xml:space="preserve"> </w:t>
      </w:r>
      <w:r>
        <w:rPr>
          <w:rFonts w:ascii="Palatino Linotype" w:hAnsi="Palatino Linotype"/>
          <w:sz w:val="18"/>
          <w:szCs w:val="18"/>
        </w:rPr>
        <w:t>(ICISS),</w:t>
      </w:r>
      <w:r>
        <w:rPr>
          <w:rFonts w:ascii="Palatino Linotype" w:hAnsi="Palatino Linotype"/>
          <w:i/>
          <w:sz w:val="18"/>
          <w:szCs w:val="18"/>
        </w:rPr>
        <w:t xml:space="preserve"> </w:t>
      </w:r>
      <w:r>
        <w:rPr>
          <w:rFonts w:ascii="Palatino Linotype" w:hAnsi="Palatino Linotype"/>
          <w:sz w:val="18"/>
          <w:szCs w:val="18"/>
        </w:rPr>
        <w:t>Bandung,</w:t>
      </w:r>
      <w:r>
        <w:rPr>
          <w:rFonts w:ascii="Palatino Linotype" w:hAnsi="Palatino Linotype"/>
          <w:i/>
          <w:sz w:val="18"/>
          <w:szCs w:val="18"/>
        </w:rPr>
        <w:t xml:space="preserve"> </w:t>
      </w:r>
      <w:r>
        <w:rPr>
          <w:rFonts w:ascii="Palatino Linotype" w:hAnsi="Palatino Linotype"/>
          <w:sz w:val="18"/>
          <w:szCs w:val="18"/>
        </w:rPr>
        <w:t>Indonesia,</w:t>
      </w:r>
      <w:r>
        <w:rPr>
          <w:rFonts w:ascii="Palatino Linotype" w:hAnsi="Palatino Linotype"/>
          <w:i/>
          <w:sz w:val="18"/>
          <w:szCs w:val="18"/>
        </w:rPr>
        <w:t xml:space="preserve"> </w:t>
      </w:r>
      <w:r>
        <w:rPr>
          <w:rFonts w:ascii="Palatino Linotype" w:hAnsi="Palatino Linotype"/>
          <w:sz w:val="18"/>
          <w:szCs w:val="18"/>
        </w:rPr>
        <w:t>24–25</w:t>
      </w:r>
      <w:r>
        <w:rPr>
          <w:rFonts w:ascii="Palatino Linotype" w:hAnsi="Palatino Linotype"/>
          <w:i/>
          <w:sz w:val="18"/>
          <w:szCs w:val="18"/>
        </w:rPr>
        <w:t xml:space="preserve"> </w:t>
      </w:r>
      <w:r>
        <w:rPr>
          <w:rFonts w:ascii="Palatino Linotype" w:hAnsi="Palatino Linotype"/>
          <w:sz w:val="18"/>
          <w:szCs w:val="18"/>
        </w:rPr>
        <w:t>September</w:t>
      </w:r>
      <w:r>
        <w:rPr>
          <w:rFonts w:ascii="Palatino Linotype" w:hAnsi="Palatino Linotype"/>
          <w:i/>
          <w:sz w:val="18"/>
          <w:szCs w:val="18"/>
        </w:rPr>
        <w:t xml:space="preserve"> </w:t>
      </w:r>
      <w:r>
        <w:rPr>
          <w:rFonts w:ascii="Palatino Linotype" w:hAnsi="Palatino Linotype"/>
          <w:sz w:val="18"/>
          <w:szCs w:val="18"/>
        </w:rPr>
        <w:t>2014.</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Tripathy,</w:t>
      </w:r>
      <w:r>
        <w:rPr>
          <w:rFonts w:ascii="Palatino Linotype" w:hAnsi="Palatino Linotype"/>
          <w:i/>
          <w:sz w:val="18"/>
          <w:szCs w:val="18"/>
        </w:rPr>
        <w:t xml:space="preserve"> </w:t>
      </w:r>
      <w:r>
        <w:rPr>
          <w:rFonts w:ascii="Palatino Linotype" w:hAnsi="Palatino Linotype"/>
          <w:sz w:val="18"/>
          <w:szCs w:val="18"/>
        </w:rPr>
        <w:t>A.K.;</w:t>
      </w:r>
      <w:r>
        <w:rPr>
          <w:rFonts w:ascii="Palatino Linotype" w:hAnsi="Palatino Linotype"/>
          <w:i/>
          <w:sz w:val="18"/>
          <w:szCs w:val="18"/>
        </w:rPr>
        <w:t xml:space="preserve"> </w:t>
      </w:r>
      <w:r>
        <w:rPr>
          <w:rFonts w:ascii="Palatino Linotype" w:hAnsi="Palatino Linotype"/>
          <w:sz w:val="18"/>
          <w:szCs w:val="18"/>
        </w:rPr>
        <w:t>Carvalho,</w:t>
      </w:r>
      <w:r>
        <w:rPr>
          <w:rFonts w:ascii="Palatino Linotype" w:hAnsi="Palatino Linotype"/>
          <w:i/>
          <w:sz w:val="18"/>
          <w:szCs w:val="18"/>
        </w:rPr>
        <w:t xml:space="preserve"> </w:t>
      </w:r>
      <w:r>
        <w:rPr>
          <w:rFonts w:ascii="Palatino Linotype" w:hAnsi="Palatino Linotype"/>
          <w:sz w:val="18"/>
          <w:szCs w:val="18"/>
        </w:rPr>
        <w:t>R.;</w:t>
      </w:r>
      <w:r>
        <w:rPr>
          <w:rFonts w:ascii="Palatino Linotype" w:hAnsi="Palatino Linotype"/>
          <w:i/>
          <w:sz w:val="18"/>
          <w:szCs w:val="18"/>
        </w:rPr>
        <w:t xml:space="preserve"> </w:t>
      </w:r>
      <w:r>
        <w:rPr>
          <w:rFonts w:ascii="Palatino Linotype" w:hAnsi="Palatino Linotype"/>
          <w:sz w:val="18"/>
          <w:szCs w:val="18"/>
        </w:rPr>
        <w:t>Pawaskar,</w:t>
      </w:r>
      <w:r>
        <w:rPr>
          <w:rFonts w:ascii="Palatino Linotype" w:hAnsi="Palatino Linotype"/>
          <w:i/>
          <w:sz w:val="18"/>
          <w:szCs w:val="18"/>
        </w:rPr>
        <w:t xml:space="preserve"> </w:t>
      </w:r>
      <w:r>
        <w:rPr>
          <w:rFonts w:ascii="Palatino Linotype" w:hAnsi="Palatino Linotype"/>
          <w:sz w:val="18"/>
          <w:szCs w:val="18"/>
        </w:rPr>
        <w:t>K.;</w:t>
      </w:r>
      <w:r>
        <w:rPr>
          <w:rFonts w:ascii="Palatino Linotype" w:hAnsi="Palatino Linotype"/>
          <w:i/>
          <w:sz w:val="18"/>
          <w:szCs w:val="18"/>
        </w:rPr>
        <w:t xml:space="preserve"> </w:t>
      </w:r>
      <w:r>
        <w:rPr>
          <w:rFonts w:ascii="Palatino Linotype" w:hAnsi="Palatino Linotype"/>
          <w:sz w:val="18"/>
          <w:szCs w:val="18"/>
        </w:rPr>
        <w:t>Yadav,</w:t>
      </w:r>
      <w:r>
        <w:rPr>
          <w:rFonts w:ascii="Palatino Linotype" w:hAnsi="Palatino Linotype"/>
          <w:i/>
          <w:sz w:val="18"/>
          <w:szCs w:val="18"/>
        </w:rPr>
        <w:t xml:space="preserve"> </w:t>
      </w:r>
      <w:r>
        <w:rPr>
          <w:rFonts w:ascii="Palatino Linotype" w:hAnsi="Palatino Linotype"/>
          <w:sz w:val="18"/>
          <w:szCs w:val="18"/>
        </w:rPr>
        <w:t>S.;</w:t>
      </w:r>
      <w:r>
        <w:rPr>
          <w:rFonts w:ascii="Palatino Linotype" w:hAnsi="Palatino Linotype"/>
          <w:i/>
          <w:sz w:val="18"/>
          <w:szCs w:val="18"/>
        </w:rPr>
        <w:t xml:space="preserve"> </w:t>
      </w:r>
      <w:r>
        <w:rPr>
          <w:rFonts w:ascii="Palatino Linotype" w:hAnsi="Palatino Linotype"/>
          <w:sz w:val="18"/>
          <w:szCs w:val="18"/>
        </w:rPr>
        <w:t>Yadav,</w:t>
      </w:r>
      <w:r>
        <w:rPr>
          <w:rFonts w:ascii="Palatino Linotype" w:hAnsi="Palatino Linotype"/>
          <w:i/>
          <w:sz w:val="18"/>
          <w:szCs w:val="18"/>
        </w:rPr>
        <w:t xml:space="preserve"> </w:t>
      </w:r>
      <w:r>
        <w:rPr>
          <w:rFonts w:ascii="Palatino Linotype" w:hAnsi="Palatino Linotype"/>
          <w:sz w:val="18"/>
          <w:szCs w:val="18"/>
        </w:rPr>
        <w:t>V.</w:t>
      </w:r>
      <w:r>
        <w:rPr>
          <w:rFonts w:ascii="Palatino Linotype" w:hAnsi="Palatino Linotype"/>
          <w:i/>
          <w:sz w:val="18"/>
          <w:szCs w:val="18"/>
        </w:rPr>
        <w:t xml:space="preserve"> </w:t>
      </w:r>
      <w:r>
        <w:rPr>
          <w:rFonts w:ascii="Palatino Linotype" w:hAnsi="Palatino Linotype"/>
          <w:sz w:val="18"/>
          <w:szCs w:val="18"/>
        </w:rPr>
        <w:t>Mobile</w:t>
      </w:r>
      <w:r>
        <w:rPr>
          <w:rFonts w:ascii="Palatino Linotype" w:hAnsi="Palatino Linotype"/>
          <w:i/>
          <w:sz w:val="18"/>
          <w:szCs w:val="18"/>
        </w:rPr>
        <w:t xml:space="preserve"> </w:t>
      </w:r>
      <w:r>
        <w:rPr>
          <w:rFonts w:ascii="Palatino Linotype" w:hAnsi="Palatino Linotype"/>
          <w:sz w:val="18"/>
          <w:szCs w:val="18"/>
        </w:rPr>
        <w:t>based</w:t>
      </w:r>
      <w:r>
        <w:rPr>
          <w:rFonts w:ascii="Palatino Linotype" w:hAnsi="Palatino Linotype"/>
          <w:i/>
          <w:sz w:val="18"/>
          <w:szCs w:val="18"/>
        </w:rPr>
        <w:t xml:space="preserve"> </w:t>
      </w:r>
      <w:r>
        <w:rPr>
          <w:rFonts w:ascii="Palatino Linotype" w:hAnsi="Palatino Linotype"/>
          <w:sz w:val="18"/>
          <w:szCs w:val="18"/>
        </w:rPr>
        <w:t>healthcare</w:t>
      </w:r>
      <w:r>
        <w:rPr>
          <w:rFonts w:ascii="Palatino Linotype" w:hAnsi="Palatino Linotype"/>
          <w:i/>
          <w:sz w:val="18"/>
          <w:szCs w:val="18"/>
        </w:rPr>
        <w:t xml:space="preserve"> </w:t>
      </w:r>
      <w:r>
        <w:rPr>
          <w:rFonts w:ascii="Palatino Linotype" w:hAnsi="Palatino Linotype"/>
          <w:sz w:val="18"/>
          <w:szCs w:val="18"/>
        </w:rPr>
        <w:t>management</w:t>
      </w:r>
      <w:r>
        <w:rPr>
          <w:rFonts w:ascii="Palatino Linotype" w:hAnsi="Palatino Linotype"/>
          <w:i/>
          <w:sz w:val="18"/>
          <w:szCs w:val="18"/>
        </w:rPr>
        <w:t xml:space="preserve"> </w:t>
      </w:r>
      <w:r>
        <w:rPr>
          <w:rFonts w:ascii="Palatino Linotype" w:hAnsi="Palatino Linotype"/>
          <w:sz w:val="18"/>
          <w:szCs w:val="18"/>
        </w:rPr>
        <w:t>using</w:t>
      </w:r>
      <w:r>
        <w:rPr>
          <w:rFonts w:ascii="Palatino Linotype" w:hAnsi="Palatino Linotype"/>
          <w:i/>
          <w:sz w:val="18"/>
          <w:szCs w:val="18"/>
        </w:rPr>
        <w:t xml:space="preserve"> </w:t>
      </w:r>
      <w:r>
        <w:rPr>
          <w:rFonts w:ascii="Palatino Linotype" w:hAnsi="Palatino Linotype"/>
          <w:sz w:val="18"/>
          <w:szCs w:val="18"/>
        </w:rPr>
        <w:t>artificial</w:t>
      </w:r>
      <w:r>
        <w:rPr>
          <w:rFonts w:ascii="Palatino Linotype" w:hAnsi="Palatino Linotype"/>
          <w:i/>
          <w:sz w:val="18"/>
          <w:szCs w:val="18"/>
        </w:rPr>
        <w:t xml:space="preserve"> </w:t>
      </w:r>
      <w:r>
        <w:rPr>
          <w:rFonts w:ascii="Palatino Linotype" w:hAnsi="Palatino Linotype"/>
          <w:sz w:val="18"/>
          <w:szCs w:val="18"/>
        </w:rPr>
        <w:t>intelligence.</w:t>
      </w:r>
      <w:r>
        <w:rPr>
          <w:rFonts w:ascii="Palatino Linotype" w:hAnsi="Palatino Linotype"/>
          <w:i/>
          <w:sz w:val="18"/>
          <w:szCs w:val="18"/>
        </w:rPr>
        <w:t xml:space="preserve"> </w:t>
      </w:r>
      <w:r>
        <w:rPr>
          <w:rFonts w:ascii="Palatino Linotype" w:hAnsi="Palatino Linotype"/>
          <w:sz w:val="18"/>
          <w:szCs w:val="18"/>
        </w:rPr>
        <w:t>In</w:t>
      </w:r>
      <w:r>
        <w:rPr>
          <w:rFonts w:ascii="Palatino Linotype" w:hAnsi="Palatino Linotype"/>
          <w:i/>
          <w:sz w:val="18"/>
          <w:szCs w:val="18"/>
        </w:rPr>
        <w:t xml:space="preserve"> </w:t>
      </w:r>
      <w:r>
        <w:rPr>
          <w:rFonts w:ascii="Palatino Linotype" w:hAnsi="Palatino Linotype"/>
          <w:sz w:val="18"/>
          <w:szCs w:val="18"/>
        </w:rPr>
        <w:t>Proceedings</w:t>
      </w:r>
      <w:r>
        <w:rPr>
          <w:rFonts w:ascii="Palatino Linotype" w:hAnsi="Palatino Linotype"/>
          <w:i/>
          <w:sz w:val="18"/>
          <w:szCs w:val="18"/>
        </w:rPr>
        <w:t xml:space="preserve"> </w:t>
      </w:r>
      <w:r>
        <w:rPr>
          <w:rFonts w:ascii="Palatino Linotype" w:hAnsi="Palatino Linotype"/>
          <w:sz w:val="18"/>
          <w:szCs w:val="18"/>
        </w:rPr>
        <w:t>of</w:t>
      </w:r>
      <w:r>
        <w:rPr>
          <w:rFonts w:ascii="Palatino Linotype" w:hAnsi="Palatino Linotype"/>
          <w:i/>
          <w:sz w:val="18"/>
          <w:szCs w:val="18"/>
        </w:rPr>
        <w:t xml:space="preserve"> </w:t>
      </w:r>
      <w:r>
        <w:rPr>
          <w:rFonts w:ascii="Palatino Linotype" w:hAnsi="Palatino Linotype"/>
          <w:sz w:val="18"/>
          <w:szCs w:val="18"/>
        </w:rPr>
        <w:t>the</w:t>
      </w:r>
      <w:r>
        <w:rPr>
          <w:rFonts w:ascii="Palatino Linotype" w:hAnsi="Palatino Linotype"/>
          <w:i/>
          <w:sz w:val="18"/>
          <w:szCs w:val="18"/>
        </w:rPr>
        <w:t xml:space="preserve"> </w:t>
      </w:r>
      <w:r>
        <w:rPr>
          <w:rFonts w:ascii="Palatino Linotype" w:hAnsi="Palatino Linotype"/>
          <w:sz w:val="18"/>
          <w:szCs w:val="18"/>
        </w:rPr>
        <w:t>2015</w:t>
      </w:r>
      <w:r>
        <w:rPr>
          <w:rFonts w:ascii="Palatino Linotype" w:hAnsi="Palatino Linotype"/>
          <w:i/>
          <w:sz w:val="18"/>
          <w:szCs w:val="18"/>
        </w:rPr>
        <w:t xml:space="preserve"> </w:t>
      </w:r>
      <w:r>
        <w:rPr>
          <w:rFonts w:ascii="Palatino Linotype" w:hAnsi="Palatino Linotype"/>
          <w:sz w:val="18"/>
          <w:szCs w:val="18"/>
        </w:rPr>
        <w:t>International</w:t>
      </w:r>
      <w:r>
        <w:rPr>
          <w:rFonts w:ascii="Palatino Linotype" w:hAnsi="Palatino Linotype"/>
          <w:i/>
          <w:sz w:val="18"/>
          <w:szCs w:val="18"/>
        </w:rPr>
        <w:t xml:space="preserve"> </w:t>
      </w:r>
      <w:r>
        <w:rPr>
          <w:rFonts w:ascii="Palatino Linotype" w:hAnsi="Palatino Linotype"/>
          <w:sz w:val="18"/>
          <w:szCs w:val="18"/>
        </w:rPr>
        <w:t>Conference</w:t>
      </w:r>
      <w:r>
        <w:rPr>
          <w:rFonts w:ascii="Palatino Linotype" w:hAnsi="Palatino Linotype"/>
          <w:i/>
          <w:sz w:val="18"/>
          <w:szCs w:val="18"/>
        </w:rPr>
        <w:t xml:space="preserve"> </w:t>
      </w:r>
      <w:r>
        <w:rPr>
          <w:rFonts w:ascii="Palatino Linotype" w:hAnsi="Palatino Linotype"/>
          <w:sz w:val="18"/>
          <w:szCs w:val="18"/>
        </w:rPr>
        <w:t>on</w:t>
      </w:r>
      <w:r>
        <w:rPr>
          <w:rFonts w:ascii="Palatino Linotype" w:hAnsi="Palatino Linotype"/>
          <w:i/>
          <w:sz w:val="18"/>
          <w:szCs w:val="18"/>
        </w:rPr>
        <w:t xml:space="preserve"> </w:t>
      </w:r>
      <w:r>
        <w:rPr>
          <w:rFonts w:ascii="Palatino Linotype" w:hAnsi="Palatino Linotype"/>
          <w:sz w:val="18"/>
          <w:szCs w:val="18"/>
        </w:rPr>
        <w:t>Technologies</w:t>
      </w:r>
      <w:r>
        <w:rPr>
          <w:rFonts w:ascii="Palatino Linotype" w:hAnsi="Palatino Linotype"/>
          <w:i/>
          <w:sz w:val="18"/>
          <w:szCs w:val="18"/>
        </w:rPr>
        <w:t xml:space="preserve"> </w:t>
      </w:r>
      <w:r>
        <w:rPr>
          <w:rFonts w:ascii="Palatino Linotype" w:hAnsi="Palatino Linotype"/>
          <w:sz w:val="18"/>
          <w:szCs w:val="18"/>
        </w:rPr>
        <w:t>for</w:t>
      </w:r>
      <w:r>
        <w:rPr>
          <w:rFonts w:ascii="Palatino Linotype" w:hAnsi="Palatino Linotype"/>
          <w:i/>
          <w:sz w:val="18"/>
          <w:szCs w:val="18"/>
        </w:rPr>
        <w:t xml:space="preserve"> </w:t>
      </w:r>
      <w:r>
        <w:rPr>
          <w:rFonts w:ascii="Palatino Linotype" w:hAnsi="Palatino Linotype"/>
          <w:sz w:val="18"/>
          <w:szCs w:val="18"/>
        </w:rPr>
        <w:t>Sustainable</w:t>
      </w:r>
      <w:r>
        <w:rPr>
          <w:rFonts w:ascii="Palatino Linotype" w:hAnsi="Palatino Linotype"/>
          <w:i/>
          <w:sz w:val="18"/>
          <w:szCs w:val="18"/>
        </w:rPr>
        <w:t xml:space="preserve"> </w:t>
      </w:r>
      <w:r>
        <w:rPr>
          <w:rFonts w:ascii="Palatino Linotype" w:hAnsi="Palatino Linotype"/>
          <w:sz w:val="18"/>
          <w:szCs w:val="18"/>
        </w:rPr>
        <w:t>Development</w:t>
      </w:r>
      <w:r>
        <w:rPr>
          <w:rFonts w:ascii="Palatino Linotype" w:hAnsi="Palatino Linotype"/>
          <w:i/>
          <w:sz w:val="18"/>
          <w:szCs w:val="18"/>
        </w:rPr>
        <w:t xml:space="preserve"> </w:t>
      </w:r>
      <w:r>
        <w:rPr>
          <w:rFonts w:ascii="Palatino Linotype" w:hAnsi="Palatino Linotype"/>
          <w:sz w:val="18"/>
          <w:szCs w:val="18"/>
        </w:rPr>
        <w:t>(ICTSD),</w:t>
      </w:r>
      <w:r>
        <w:rPr>
          <w:rFonts w:ascii="Palatino Linotype" w:hAnsi="Palatino Linotype"/>
          <w:i/>
          <w:sz w:val="18"/>
          <w:szCs w:val="18"/>
        </w:rPr>
        <w:t xml:space="preserve"> </w:t>
      </w:r>
      <w:r>
        <w:rPr>
          <w:rFonts w:ascii="Palatino Linotype" w:hAnsi="Palatino Linotype"/>
          <w:sz w:val="18"/>
          <w:szCs w:val="18"/>
        </w:rPr>
        <w:t>Mumbai,</w:t>
      </w:r>
      <w:r>
        <w:rPr>
          <w:rFonts w:ascii="Palatino Linotype" w:hAnsi="Palatino Linotype"/>
          <w:i/>
          <w:sz w:val="18"/>
          <w:szCs w:val="18"/>
        </w:rPr>
        <w:t xml:space="preserve"> </w:t>
      </w:r>
      <w:r>
        <w:rPr>
          <w:rFonts w:ascii="Palatino Linotype" w:hAnsi="Palatino Linotype"/>
          <w:sz w:val="18"/>
          <w:szCs w:val="18"/>
        </w:rPr>
        <w:t>India,</w:t>
      </w:r>
      <w:r>
        <w:rPr>
          <w:rFonts w:ascii="Palatino Linotype" w:hAnsi="Palatino Linotype"/>
          <w:i/>
          <w:sz w:val="18"/>
          <w:szCs w:val="18"/>
        </w:rPr>
        <w:t xml:space="preserve"> </w:t>
      </w:r>
      <w:r>
        <w:rPr>
          <w:rFonts w:ascii="Palatino Linotype" w:hAnsi="Palatino Linotype"/>
          <w:sz w:val="18"/>
          <w:szCs w:val="18"/>
        </w:rPr>
        <w:t>4–6</w:t>
      </w:r>
      <w:r>
        <w:rPr>
          <w:rFonts w:ascii="Palatino Linotype" w:hAnsi="Palatino Linotype"/>
          <w:i/>
          <w:sz w:val="18"/>
          <w:szCs w:val="18"/>
        </w:rPr>
        <w:t xml:space="preserve"> </w:t>
      </w:r>
      <w:r>
        <w:rPr>
          <w:rFonts w:ascii="Palatino Linotype" w:hAnsi="Palatino Linotype"/>
          <w:sz w:val="18"/>
          <w:szCs w:val="18"/>
        </w:rPr>
        <w:t>February</w:t>
      </w:r>
      <w:r>
        <w:rPr>
          <w:rFonts w:ascii="Palatino Linotype" w:hAnsi="Palatino Linotype"/>
          <w:i/>
          <w:sz w:val="18"/>
          <w:szCs w:val="18"/>
        </w:rPr>
        <w:t xml:space="preserve"> </w:t>
      </w:r>
      <w:r>
        <w:rPr>
          <w:rFonts w:ascii="Palatino Linotype" w:hAnsi="Palatino Linotype"/>
          <w:sz w:val="18"/>
          <w:szCs w:val="18"/>
        </w:rPr>
        <w:t>2015.</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Khurana,</w:t>
      </w:r>
      <w:r>
        <w:rPr>
          <w:rFonts w:ascii="Palatino Linotype" w:hAnsi="Palatino Linotype"/>
          <w:i/>
          <w:sz w:val="18"/>
          <w:szCs w:val="18"/>
        </w:rPr>
        <w:t xml:space="preserve"> </w:t>
      </w:r>
      <w:r>
        <w:rPr>
          <w:rFonts w:ascii="Palatino Linotype" w:hAnsi="Palatino Linotype"/>
          <w:sz w:val="18"/>
          <w:szCs w:val="18"/>
        </w:rPr>
        <w:t>P.;</w:t>
      </w:r>
      <w:r>
        <w:rPr>
          <w:rFonts w:ascii="Palatino Linotype" w:hAnsi="Palatino Linotype"/>
          <w:i/>
          <w:sz w:val="18"/>
          <w:szCs w:val="18"/>
        </w:rPr>
        <w:t xml:space="preserve"> </w:t>
      </w:r>
      <w:r>
        <w:rPr>
          <w:rFonts w:ascii="Palatino Linotype" w:hAnsi="Palatino Linotype"/>
          <w:sz w:val="18"/>
          <w:szCs w:val="18"/>
        </w:rPr>
        <w:t>Sharma,</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Singh,</w:t>
      </w:r>
      <w:r>
        <w:rPr>
          <w:rFonts w:ascii="Palatino Linotype" w:hAnsi="Palatino Linotype"/>
          <w:i/>
          <w:sz w:val="18"/>
          <w:szCs w:val="18"/>
        </w:rPr>
        <w:t xml:space="preserve"> </w:t>
      </w:r>
      <w:r>
        <w:rPr>
          <w:rFonts w:ascii="Palatino Linotype" w:hAnsi="Palatino Linotype"/>
          <w:sz w:val="18"/>
          <w:szCs w:val="18"/>
        </w:rPr>
        <w:t>S.N.;</w:t>
      </w:r>
      <w:r>
        <w:rPr>
          <w:rFonts w:ascii="Palatino Linotype" w:hAnsi="Palatino Linotype"/>
          <w:i/>
          <w:sz w:val="18"/>
          <w:szCs w:val="18"/>
        </w:rPr>
        <w:t xml:space="preserve"> </w:t>
      </w:r>
      <w:r>
        <w:rPr>
          <w:rFonts w:ascii="Palatino Linotype" w:hAnsi="Palatino Linotype"/>
          <w:sz w:val="18"/>
          <w:szCs w:val="18"/>
        </w:rPr>
        <w:t>Singh,</w:t>
      </w:r>
      <w:r>
        <w:rPr>
          <w:rFonts w:ascii="Palatino Linotype" w:hAnsi="Palatino Linotype"/>
          <w:i/>
          <w:sz w:val="18"/>
          <w:szCs w:val="18"/>
        </w:rPr>
        <w:t xml:space="preserve"> </w:t>
      </w:r>
      <w:r>
        <w:rPr>
          <w:rFonts w:ascii="Palatino Linotype" w:hAnsi="Palatino Linotype"/>
          <w:sz w:val="18"/>
          <w:szCs w:val="18"/>
        </w:rPr>
        <w:t>P.K.</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survey</w:t>
      </w:r>
      <w:r>
        <w:rPr>
          <w:rFonts w:ascii="Palatino Linotype" w:hAnsi="Palatino Linotype"/>
          <w:i/>
          <w:sz w:val="18"/>
          <w:szCs w:val="18"/>
        </w:rPr>
        <w:t xml:space="preserve"> </w:t>
      </w:r>
      <w:r>
        <w:rPr>
          <w:rFonts w:ascii="Palatino Linotype" w:hAnsi="Palatino Linotype"/>
          <w:sz w:val="18"/>
          <w:szCs w:val="18"/>
        </w:rPr>
        <w:t>on</w:t>
      </w:r>
      <w:r>
        <w:rPr>
          <w:rFonts w:ascii="Palatino Linotype" w:hAnsi="Palatino Linotype"/>
          <w:i/>
          <w:sz w:val="18"/>
          <w:szCs w:val="18"/>
        </w:rPr>
        <w:t xml:space="preserve"> </w:t>
      </w:r>
      <w:r>
        <w:rPr>
          <w:rFonts w:ascii="Palatino Linotype" w:hAnsi="Palatino Linotype"/>
          <w:sz w:val="18"/>
          <w:szCs w:val="18"/>
        </w:rPr>
        <w:t>object</w:t>
      </w:r>
      <w:r>
        <w:rPr>
          <w:rFonts w:ascii="Palatino Linotype" w:hAnsi="Palatino Linotype"/>
          <w:i/>
          <w:sz w:val="18"/>
          <w:szCs w:val="18"/>
        </w:rPr>
        <w:t xml:space="preserve"> </w:t>
      </w:r>
      <w:r>
        <w:rPr>
          <w:rFonts w:ascii="Palatino Linotype" w:hAnsi="Palatino Linotype"/>
          <w:sz w:val="18"/>
          <w:szCs w:val="18"/>
        </w:rPr>
        <w:t>recognition</w:t>
      </w:r>
      <w:r>
        <w:rPr>
          <w:rFonts w:ascii="Palatino Linotype" w:hAnsi="Palatino Linotype"/>
          <w:i/>
          <w:sz w:val="18"/>
          <w:szCs w:val="18"/>
        </w:rPr>
        <w:t xml:space="preserve"> </w:t>
      </w:r>
      <w:r>
        <w:rPr>
          <w:rFonts w:ascii="Palatino Linotype" w:hAnsi="Palatino Linotype"/>
          <w:sz w:val="18"/>
          <w:szCs w:val="18"/>
        </w:rPr>
        <w:t>and</w:t>
      </w:r>
      <w:r>
        <w:rPr>
          <w:rFonts w:ascii="Palatino Linotype" w:hAnsi="Palatino Linotype"/>
          <w:i/>
          <w:sz w:val="18"/>
          <w:szCs w:val="18"/>
        </w:rPr>
        <w:t xml:space="preserve"> </w:t>
      </w:r>
      <w:r>
        <w:rPr>
          <w:rFonts w:ascii="Palatino Linotype" w:hAnsi="Palatino Linotype"/>
          <w:sz w:val="18"/>
          <w:szCs w:val="18"/>
        </w:rPr>
        <w:t>segmentation</w:t>
      </w:r>
      <w:r>
        <w:rPr>
          <w:rFonts w:ascii="Palatino Linotype" w:hAnsi="Palatino Linotype"/>
          <w:i/>
          <w:sz w:val="18"/>
          <w:szCs w:val="18"/>
        </w:rPr>
        <w:t xml:space="preserve"> </w:t>
      </w:r>
      <w:r>
        <w:rPr>
          <w:rFonts w:ascii="Palatino Linotype" w:hAnsi="Palatino Linotype"/>
          <w:sz w:val="18"/>
          <w:szCs w:val="18"/>
        </w:rPr>
        <w:t>techniques.</w:t>
      </w:r>
      <w:r>
        <w:rPr>
          <w:rFonts w:ascii="Palatino Linotype" w:hAnsi="Palatino Linotype"/>
          <w:i/>
          <w:sz w:val="18"/>
          <w:szCs w:val="18"/>
        </w:rPr>
        <w:t xml:space="preserve"> </w:t>
      </w:r>
      <w:r>
        <w:rPr>
          <w:rFonts w:ascii="Palatino Linotype" w:hAnsi="Palatino Linotype"/>
          <w:sz w:val="18"/>
          <w:szCs w:val="18"/>
        </w:rPr>
        <w:t>In</w:t>
      </w:r>
      <w:r>
        <w:rPr>
          <w:rFonts w:ascii="Palatino Linotype" w:hAnsi="Palatino Linotype"/>
          <w:i/>
          <w:sz w:val="18"/>
          <w:szCs w:val="18"/>
        </w:rPr>
        <w:t xml:space="preserve"> </w:t>
      </w:r>
      <w:r>
        <w:rPr>
          <w:rFonts w:ascii="Palatino Linotype" w:hAnsi="Palatino Linotype"/>
          <w:sz w:val="18"/>
          <w:szCs w:val="18"/>
        </w:rPr>
        <w:t>Proceedings</w:t>
      </w:r>
      <w:r>
        <w:rPr>
          <w:rFonts w:ascii="Palatino Linotype" w:hAnsi="Palatino Linotype"/>
          <w:i/>
          <w:sz w:val="18"/>
          <w:szCs w:val="18"/>
        </w:rPr>
        <w:t xml:space="preserve"> </w:t>
      </w:r>
      <w:r>
        <w:rPr>
          <w:rFonts w:ascii="Palatino Linotype" w:hAnsi="Palatino Linotype"/>
          <w:sz w:val="18"/>
          <w:szCs w:val="18"/>
        </w:rPr>
        <w:t>of</w:t>
      </w:r>
      <w:r>
        <w:rPr>
          <w:rFonts w:ascii="Palatino Linotype" w:hAnsi="Palatino Linotype"/>
          <w:i/>
          <w:sz w:val="18"/>
          <w:szCs w:val="18"/>
        </w:rPr>
        <w:t xml:space="preserve"> </w:t>
      </w:r>
      <w:r>
        <w:rPr>
          <w:rFonts w:ascii="Palatino Linotype" w:hAnsi="Palatino Linotype"/>
          <w:sz w:val="18"/>
          <w:szCs w:val="18"/>
        </w:rPr>
        <w:t>the</w:t>
      </w:r>
      <w:r>
        <w:rPr>
          <w:rFonts w:ascii="Palatino Linotype" w:hAnsi="Palatino Linotype"/>
          <w:i/>
          <w:sz w:val="18"/>
          <w:szCs w:val="18"/>
        </w:rPr>
        <w:t xml:space="preserve"> </w:t>
      </w:r>
      <w:r>
        <w:rPr>
          <w:rFonts w:ascii="Palatino Linotype" w:hAnsi="Palatino Linotype"/>
          <w:sz w:val="18"/>
          <w:szCs w:val="18"/>
        </w:rPr>
        <w:t>IEEE</w:t>
      </w:r>
      <w:r>
        <w:rPr>
          <w:rFonts w:ascii="Palatino Linotype" w:hAnsi="Palatino Linotype"/>
          <w:i/>
          <w:sz w:val="18"/>
          <w:szCs w:val="18"/>
        </w:rPr>
        <w:t xml:space="preserve"> </w:t>
      </w:r>
      <w:r>
        <w:rPr>
          <w:rFonts w:ascii="Palatino Linotype" w:hAnsi="Palatino Linotype"/>
          <w:sz w:val="18"/>
          <w:szCs w:val="18"/>
        </w:rPr>
        <w:t>International</w:t>
      </w:r>
      <w:r>
        <w:rPr>
          <w:rFonts w:ascii="Palatino Linotype" w:hAnsi="Palatino Linotype"/>
          <w:i/>
          <w:sz w:val="18"/>
          <w:szCs w:val="18"/>
        </w:rPr>
        <w:t xml:space="preserve"> </w:t>
      </w:r>
      <w:r>
        <w:rPr>
          <w:rFonts w:ascii="Palatino Linotype" w:hAnsi="Palatino Linotype"/>
          <w:sz w:val="18"/>
          <w:szCs w:val="18"/>
        </w:rPr>
        <w:t>Conference</w:t>
      </w:r>
      <w:r>
        <w:rPr>
          <w:rFonts w:ascii="Palatino Linotype" w:hAnsi="Palatino Linotype"/>
          <w:i/>
          <w:sz w:val="18"/>
          <w:szCs w:val="18"/>
        </w:rPr>
        <w:t xml:space="preserve"> </w:t>
      </w:r>
      <w:r>
        <w:rPr>
          <w:rFonts w:ascii="Palatino Linotype" w:hAnsi="Palatino Linotype"/>
          <w:sz w:val="18"/>
          <w:szCs w:val="18"/>
        </w:rPr>
        <w:t>on</w:t>
      </w:r>
      <w:r>
        <w:rPr>
          <w:rFonts w:ascii="Palatino Linotype" w:hAnsi="Palatino Linotype"/>
          <w:i/>
          <w:sz w:val="18"/>
          <w:szCs w:val="18"/>
        </w:rPr>
        <w:t xml:space="preserve"> </w:t>
      </w:r>
      <w:r>
        <w:rPr>
          <w:rFonts w:ascii="Palatino Linotype" w:hAnsi="Palatino Linotype"/>
          <w:sz w:val="18"/>
          <w:szCs w:val="18"/>
        </w:rPr>
        <w:t>computing</w:t>
      </w:r>
      <w:r>
        <w:rPr>
          <w:rFonts w:ascii="Palatino Linotype" w:hAnsi="Palatino Linotype"/>
          <w:i/>
          <w:sz w:val="18"/>
          <w:szCs w:val="18"/>
        </w:rPr>
        <w:t xml:space="preserve"> </w:t>
      </w:r>
      <w:r>
        <w:rPr>
          <w:rFonts w:ascii="Palatino Linotype" w:hAnsi="Palatino Linotype"/>
          <w:sz w:val="18"/>
          <w:szCs w:val="18"/>
        </w:rPr>
        <w:t>for</w:t>
      </w:r>
      <w:r>
        <w:rPr>
          <w:rFonts w:ascii="Palatino Linotype" w:hAnsi="Palatino Linotype"/>
          <w:i/>
          <w:sz w:val="18"/>
          <w:szCs w:val="18"/>
        </w:rPr>
        <w:t xml:space="preserve"> </w:t>
      </w:r>
      <w:r>
        <w:rPr>
          <w:rFonts w:ascii="Palatino Linotype" w:hAnsi="Palatino Linotype"/>
          <w:sz w:val="18"/>
          <w:szCs w:val="18"/>
        </w:rPr>
        <w:t>sustainable</w:t>
      </w:r>
      <w:r>
        <w:rPr>
          <w:rFonts w:ascii="Palatino Linotype" w:hAnsi="Palatino Linotype"/>
          <w:i/>
          <w:sz w:val="18"/>
          <w:szCs w:val="18"/>
        </w:rPr>
        <w:t xml:space="preserve"> </w:t>
      </w:r>
      <w:r>
        <w:rPr>
          <w:rFonts w:ascii="Palatino Linotype" w:hAnsi="Palatino Linotype"/>
          <w:sz w:val="18"/>
          <w:szCs w:val="18"/>
        </w:rPr>
        <w:t>Global</w:t>
      </w:r>
      <w:r>
        <w:rPr>
          <w:rFonts w:ascii="Palatino Linotype" w:hAnsi="Palatino Linotype"/>
          <w:i/>
          <w:sz w:val="18"/>
          <w:szCs w:val="18"/>
        </w:rPr>
        <w:t xml:space="preserve"> </w:t>
      </w:r>
      <w:r>
        <w:rPr>
          <w:rFonts w:ascii="Palatino Linotype" w:hAnsi="Palatino Linotype"/>
          <w:sz w:val="18"/>
          <w:szCs w:val="18"/>
        </w:rPr>
        <w:t>Development,</w:t>
      </w:r>
      <w:r>
        <w:rPr>
          <w:rFonts w:ascii="Palatino Linotype" w:hAnsi="Palatino Linotype"/>
          <w:i/>
          <w:sz w:val="18"/>
          <w:szCs w:val="18"/>
        </w:rPr>
        <w:t xml:space="preserve"> </w:t>
      </w:r>
      <w:r>
        <w:rPr>
          <w:rFonts w:ascii="Palatino Linotype" w:hAnsi="Palatino Linotype"/>
          <w:sz w:val="18"/>
          <w:szCs w:val="18"/>
        </w:rPr>
        <w:t>New</w:t>
      </w:r>
      <w:r>
        <w:rPr>
          <w:rFonts w:ascii="Palatino Linotype" w:hAnsi="Palatino Linotype"/>
          <w:i/>
          <w:sz w:val="18"/>
          <w:szCs w:val="18"/>
        </w:rPr>
        <w:t xml:space="preserve"> </w:t>
      </w:r>
      <w:r>
        <w:rPr>
          <w:rFonts w:ascii="Palatino Linotype" w:hAnsi="Palatino Linotype"/>
          <w:sz w:val="18"/>
          <w:szCs w:val="18"/>
        </w:rPr>
        <w:t>Delhi,</w:t>
      </w:r>
      <w:r>
        <w:rPr>
          <w:rFonts w:ascii="Palatino Linotype" w:hAnsi="Palatino Linotype"/>
          <w:i/>
          <w:sz w:val="18"/>
          <w:szCs w:val="18"/>
        </w:rPr>
        <w:t xml:space="preserve"> </w:t>
      </w:r>
      <w:r>
        <w:rPr>
          <w:rFonts w:ascii="Palatino Linotype" w:hAnsi="Palatino Linotype"/>
          <w:sz w:val="18"/>
          <w:szCs w:val="18"/>
        </w:rPr>
        <w:t>India,</w:t>
      </w:r>
      <w:r>
        <w:rPr>
          <w:rFonts w:ascii="Palatino Linotype" w:hAnsi="Palatino Linotype"/>
          <w:i/>
          <w:sz w:val="18"/>
          <w:szCs w:val="18"/>
        </w:rPr>
        <w:t xml:space="preserve"> </w:t>
      </w:r>
      <w:r>
        <w:rPr>
          <w:rFonts w:ascii="Palatino Linotype" w:hAnsi="Palatino Linotype"/>
          <w:sz w:val="18"/>
          <w:szCs w:val="18"/>
        </w:rPr>
        <w:t>16–18</w:t>
      </w:r>
      <w:r>
        <w:rPr>
          <w:rFonts w:ascii="Palatino Linotype" w:hAnsi="Palatino Linotype"/>
          <w:i/>
          <w:sz w:val="18"/>
          <w:szCs w:val="18"/>
        </w:rPr>
        <w:t xml:space="preserve"> </w:t>
      </w:r>
      <w:r>
        <w:rPr>
          <w:rFonts w:ascii="Palatino Linotype" w:hAnsi="Palatino Linotype"/>
          <w:sz w:val="18"/>
          <w:szCs w:val="18"/>
        </w:rPr>
        <w:t>March</w:t>
      </w:r>
      <w:r>
        <w:rPr>
          <w:rFonts w:ascii="Palatino Linotype" w:hAnsi="Palatino Linotype"/>
          <w:i/>
          <w:sz w:val="18"/>
          <w:szCs w:val="18"/>
        </w:rPr>
        <w:t xml:space="preserve"> </w:t>
      </w:r>
      <w:r>
        <w:rPr>
          <w:rFonts w:ascii="Palatino Linotype" w:hAnsi="Palatino Linotype"/>
          <w:sz w:val="18"/>
          <w:szCs w:val="18"/>
        </w:rPr>
        <w:t>2016.</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Jalal,</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Kamal,</w:t>
      </w:r>
      <w:r>
        <w:rPr>
          <w:rFonts w:ascii="Palatino Linotype" w:hAnsi="Palatino Linotype"/>
          <w:i/>
          <w:sz w:val="18"/>
          <w:szCs w:val="18"/>
        </w:rPr>
        <w:t xml:space="preserve"> </w:t>
      </w:r>
      <w:r>
        <w:rPr>
          <w:rFonts w:ascii="Palatino Linotype" w:hAnsi="Palatino Linotype"/>
          <w:sz w:val="18"/>
          <w:szCs w:val="18"/>
        </w:rPr>
        <w:t>S.;</w:t>
      </w:r>
      <w:r>
        <w:rPr>
          <w:rFonts w:ascii="Palatino Linotype" w:hAnsi="Palatino Linotype"/>
          <w:i/>
          <w:sz w:val="18"/>
          <w:szCs w:val="18"/>
        </w:rPr>
        <w:t xml:space="preserve"> </w:t>
      </w:r>
      <w:r>
        <w:rPr>
          <w:rFonts w:ascii="Palatino Linotype" w:hAnsi="Palatino Linotype"/>
          <w:sz w:val="18"/>
          <w:szCs w:val="18"/>
        </w:rPr>
        <w:t>Kim,</w:t>
      </w:r>
      <w:r>
        <w:rPr>
          <w:rFonts w:ascii="Palatino Linotype" w:hAnsi="Palatino Linotype"/>
          <w:i/>
          <w:sz w:val="18"/>
          <w:szCs w:val="18"/>
        </w:rPr>
        <w:t xml:space="preserve"> </w:t>
      </w:r>
      <w:r>
        <w:rPr>
          <w:rFonts w:ascii="Palatino Linotype" w:hAnsi="Palatino Linotype"/>
          <w:sz w:val="18"/>
          <w:szCs w:val="18"/>
        </w:rPr>
        <w:t>D.</w:t>
      </w:r>
      <w:r>
        <w:rPr>
          <w:rFonts w:ascii="Palatino Linotype" w:hAnsi="Palatino Linotype"/>
          <w:i/>
          <w:sz w:val="18"/>
          <w:szCs w:val="18"/>
        </w:rPr>
        <w:t xml:space="preserve"> </w:t>
      </w:r>
      <w:r>
        <w:rPr>
          <w:rFonts w:ascii="Palatino Linotype" w:hAnsi="Palatino Linotype"/>
          <w:sz w:val="18"/>
          <w:szCs w:val="18"/>
        </w:rPr>
        <w:t>Depth</w:t>
      </w:r>
      <w:r>
        <w:rPr>
          <w:rFonts w:ascii="Palatino Linotype" w:hAnsi="Palatino Linotype"/>
          <w:i/>
          <w:sz w:val="18"/>
          <w:szCs w:val="18"/>
        </w:rPr>
        <w:t xml:space="preserve"> </w:t>
      </w:r>
      <w:r>
        <w:rPr>
          <w:rFonts w:ascii="Palatino Linotype" w:hAnsi="Palatino Linotype"/>
          <w:sz w:val="18"/>
          <w:szCs w:val="18"/>
        </w:rPr>
        <w:t>silhouettes</w:t>
      </w:r>
      <w:r>
        <w:rPr>
          <w:rFonts w:ascii="Palatino Linotype" w:hAnsi="Palatino Linotype"/>
          <w:i/>
          <w:sz w:val="18"/>
          <w:szCs w:val="18"/>
        </w:rPr>
        <w:t xml:space="preserve"> </w:t>
      </w:r>
      <w:r>
        <w:rPr>
          <w:rFonts w:ascii="Palatino Linotype" w:hAnsi="Palatino Linotype"/>
          <w:sz w:val="18"/>
          <w:szCs w:val="18"/>
        </w:rPr>
        <w:t>context:</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new</w:t>
      </w:r>
      <w:r>
        <w:rPr>
          <w:rFonts w:ascii="Palatino Linotype" w:hAnsi="Palatino Linotype"/>
          <w:i/>
          <w:sz w:val="18"/>
          <w:szCs w:val="18"/>
        </w:rPr>
        <w:t xml:space="preserve"> </w:t>
      </w:r>
      <w:r>
        <w:rPr>
          <w:rFonts w:ascii="Palatino Linotype" w:hAnsi="Palatino Linotype"/>
          <w:sz w:val="18"/>
          <w:szCs w:val="18"/>
        </w:rPr>
        <w:t>robust</w:t>
      </w:r>
      <w:r>
        <w:rPr>
          <w:rFonts w:ascii="Palatino Linotype" w:hAnsi="Palatino Linotype"/>
          <w:i/>
          <w:sz w:val="18"/>
          <w:szCs w:val="18"/>
        </w:rPr>
        <w:t xml:space="preserve"> </w:t>
      </w:r>
      <w:r>
        <w:rPr>
          <w:rFonts w:ascii="Palatino Linotype" w:hAnsi="Palatino Linotype"/>
          <w:sz w:val="18"/>
          <w:szCs w:val="18"/>
        </w:rPr>
        <w:t>feature</w:t>
      </w:r>
      <w:r>
        <w:rPr>
          <w:rFonts w:ascii="Palatino Linotype" w:hAnsi="Palatino Linotype"/>
          <w:i/>
          <w:sz w:val="18"/>
          <w:szCs w:val="18"/>
        </w:rPr>
        <w:t xml:space="preserve"> </w:t>
      </w:r>
      <w:r>
        <w:rPr>
          <w:rFonts w:ascii="Palatino Linotype" w:hAnsi="Palatino Linotype"/>
          <w:sz w:val="18"/>
          <w:szCs w:val="18"/>
        </w:rPr>
        <w:t>for</w:t>
      </w:r>
      <w:r>
        <w:rPr>
          <w:rFonts w:ascii="Palatino Linotype" w:hAnsi="Palatino Linotype"/>
          <w:i/>
          <w:sz w:val="18"/>
          <w:szCs w:val="18"/>
        </w:rPr>
        <w:t xml:space="preserve"> </w:t>
      </w:r>
      <w:r>
        <w:rPr>
          <w:rFonts w:ascii="Palatino Linotype" w:hAnsi="Palatino Linotype"/>
          <w:sz w:val="18"/>
          <w:szCs w:val="18"/>
        </w:rPr>
        <w:t>human</w:t>
      </w:r>
      <w:r>
        <w:rPr>
          <w:rFonts w:ascii="Palatino Linotype" w:hAnsi="Palatino Linotype"/>
          <w:i/>
          <w:sz w:val="18"/>
          <w:szCs w:val="18"/>
        </w:rPr>
        <w:t xml:space="preserve"> </w:t>
      </w:r>
      <w:r>
        <w:rPr>
          <w:rFonts w:ascii="Palatino Linotype" w:hAnsi="Palatino Linotype"/>
          <w:sz w:val="18"/>
          <w:szCs w:val="18"/>
        </w:rPr>
        <w:t>tracking</w:t>
      </w:r>
      <w:r>
        <w:rPr>
          <w:rFonts w:ascii="Palatino Linotype" w:hAnsi="Palatino Linotype"/>
          <w:i/>
          <w:sz w:val="18"/>
          <w:szCs w:val="18"/>
        </w:rPr>
        <w:t xml:space="preserve"> </w:t>
      </w:r>
      <w:r>
        <w:rPr>
          <w:rFonts w:ascii="Palatino Linotype" w:hAnsi="Palatino Linotype"/>
          <w:sz w:val="18"/>
          <w:szCs w:val="18"/>
        </w:rPr>
        <w:t>and</w:t>
      </w:r>
      <w:r>
        <w:rPr>
          <w:rFonts w:ascii="Palatino Linotype" w:hAnsi="Palatino Linotype"/>
          <w:i/>
          <w:sz w:val="18"/>
          <w:szCs w:val="18"/>
        </w:rPr>
        <w:t xml:space="preserve"> </w:t>
      </w:r>
      <w:r>
        <w:rPr>
          <w:rFonts w:ascii="Palatino Linotype" w:hAnsi="Palatino Linotype"/>
          <w:sz w:val="18"/>
          <w:szCs w:val="18"/>
        </w:rPr>
        <w:t>activity</w:t>
      </w:r>
      <w:r>
        <w:rPr>
          <w:rFonts w:ascii="Palatino Linotype" w:hAnsi="Palatino Linotype"/>
          <w:i/>
          <w:sz w:val="18"/>
          <w:szCs w:val="18"/>
        </w:rPr>
        <w:t xml:space="preserve"> </w:t>
      </w:r>
      <w:r>
        <w:rPr>
          <w:rFonts w:ascii="Palatino Linotype" w:hAnsi="Palatino Linotype"/>
          <w:sz w:val="18"/>
          <w:szCs w:val="18"/>
        </w:rPr>
        <w:t>recognition</w:t>
      </w:r>
      <w:r>
        <w:rPr>
          <w:rFonts w:ascii="Palatino Linotype" w:hAnsi="Palatino Linotype"/>
          <w:i/>
          <w:sz w:val="18"/>
          <w:szCs w:val="18"/>
        </w:rPr>
        <w:t xml:space="preserve"> </w:t>
      </w:r>
      <w:r>
        <w:rPr>
          <w:rFonts w:ascii="Palatino Linotype" w:hAnsi="Palatino Linotype"/>
          <w:sz w:val="18"/>
          <w:szCs w:val="18"/>
        </w:rPr>
        <w:t>based</w:t>
      </w:r>
      <w:r>
        <w:rPr>
          <w:rFonts w:ascii="Palatino Linotype" w:hAnsi="Palatino Linotype"/>
          <w:i/>
          <w:sz w:val="18"/>
          <w:szCs w:val="18"/>
        </w:rPr>
        <w:t xml:space="preserve"> </w:t>
      </w:r>
      <w:r>
        <w:rPr>
          <w:rFonts w:ascii="Palatino Linotype" w:hAnsi="Palatino Linotype"/>
          <w:sz w:val="18"/>
          <w:szCs w:val="18"/>
        </w:rPr>
        <w:t>on</w:t>
      </w:r>
      <w:r>
        <w:rPr>
          <w:rFonts w:ascii="Palatino Linotype" w:hAnsi="Palatino Linotype"/>
          <w:i/>
          <w:sz w:val="18"/>
          <w:szCs w:val="18"/>
        </w:rPr>
        <w:t xml:space="preserve"> </w:t>
      </w:r>
      <w:r>
        <w:rPr>
          <w:rFonts w:ascii="Palatino Linotype" w:hAnsi="Palatino Linotype"/>
          <w:sz w:val="18"/>
          <w:szCs w:val="18"/>
        </w:rPr>
        <w:t>embedded</w:t>
      </w:r>
      <w:r>
        <w:rPr>
          <w:rFonts w:ascii="Palatino Linotype" w:hAnsi="Palatino Linotype"/>
          <w:i/>
          <w:sz w:val="18"/>
          <w:szCs w:val="18"/>
        </w:rPr>
        <w:t xml:space="preserve"> </w:t>
      </w:r>
      <w:r>
        <w:rPr>
          <w:rFonts w:ascii="Palatino Linotype" w:hAnsi="Palatino Linotype"/>
          <w:sz w:val="18"/>
          <w:szCs w:val="18"/>
        </w:rPr>
        <w:t>HMMs.</w:t>
      </w:r>
      <w:r>
        <w:rPr>
          <w:rFonts w:ascii="Palatino Linotype" w:hAnsi="Palatino Linotype"/>
          <w:i/>
          <w:sz w:val="18"/>
          <w:szCs w:val="18"/>
        </w:rPr>
        <w:t xml:space="preserve"> </w:t>
      </w:r>
      <w:r>
        <w:rPr>
          <w:rFonts w:ascii="Palatino Linotype" w:hAnsi="Palatino Linotype"/>
          <w:sz w:val="18"/>
          <w:szCs w:val="18"/>
        </w:rPr>
        <w:t>In</w:t>
      </w:r>
      <w:r>
        <w:rPr>
          <w:rFonts w:ascii="Palatino Linotype" w:hAnsi="Palatino Linotype"/>
          <w:i/>
          <w:sz w:val="18"/>
          <w:szCs w:val="18"/>
        </w:rPr>
        <w:t xml:space="preserve"> </w:t>
      </w:r>
      <w:r>
        <w:rPr>
          <w:rFonts w:ascii="Palatino Linotype" w:hAnsi="Palatino Linotype"/>
          <w:sz w:val="18"/>
          <w:szCs w:val="18"/>
        </w:rPr>
        <w:t>Proceedings</w:t>
      </w:r>
      <w:r>
        <w:rPr>
          <w:rFonts w:ascii="Palatino Linotype" w:hAnsi="Palatino Linotype"/>
          <w:i/>
          <w:sz w:val="18"/>
          <w:szCs w:val="18"/>
        </w:rPr>
        <w:t xml:space="preserve"> </w:t>
      </w:r>
      <w:r>
        <w:rPr>
          <w:rFonts w:ascii="Palatino Linotype" w:hAnsi="Palatino Linotype"/>
          <w:sz w:val="18"/>
          <w:szCs w:val="18"/>
        </w:rPr>
        <w:t>of</w:t>
      </w:r>
      <w:r>
        <w:rPr>
          <w:rFonts w:ascii="Palatino Linotype" w:hAnsi="Palatino Linotype"/>
          <w:i/>
          <w:sz w:val="18"/>
          <w:szCs w:val="18"/>
        </w:rPr>
        <w:t xml:space="preserve"> </w:t>
      </w:r>
      <w:r>
        <w:rPr>
          <w:rFonts w:ascii="Palatino Linotype" w:hAnsi="Palatino Linotype"/>
          <w:sz w:val="18"/>
          <w:szCs w:val="18"/>
        </w:rPr>
        <w:t>the</w:t>
      </w:r>
      <w:r>
        <w:rPr>
          <w:rFonts w:ascii="Palatino Linotype" w:hAnsi="Palatino Linotype"/>
          <w:i/>
          <w:sz w:val="18"/>
          <w:szCs w:val="18"/>
        </w:rPr>
        <w:t xml:space="preserve"> </w:t>
      </w:r>
      <w:r>
        <w:rPr>
          <w:rFonts w:ascii="Palatino Linotype" w:hAnsi="Palatino Linotype"/>
          <w:sz w:val="18"/>
          <w:szCs w:val="18"/>
        </w:rPr>
        <w:t>12th</w:t>
      </w:r>
      <w:r>
        <w:rPr>
          <w:rFonts w:ascii="Palatino Linotype" w:hAnsi="Palatino Linotype"/>
          <w:i/>
          <w:sz w:val="18"/>
          <w:szCs w:val="18"/>
        </w:rPr>
        <w:t xml:space="preserve"> </w:t>
      </w:r>
      <w:r>
        <w:rPr>
          <w:rFonts w:ascii="Palatino Linotype" w:hAnsi="Palatino Linotype"/>
          <w:sz w:val="18"/>
          <w:szCs w:val="18"/>
        </w:rPr>
        <w:t>IEEE</w:t>
      </w:r>
      <w:r>
        <w:rPr>
          <w:rFonts w:ascii="Palatino Linotype" w:hAnsi="Palatino Linotype"/>
          <w:i/>
          <w:sz w:val="18"/>
          <w:szCs w:val="18"/>
        </w:rPr>
        <w:t xml:space="preserve"> </w:t>
      </w:r>
      <w:r>
        <w:rPr>
          <w:rFonts w:ascii="Palatino Linotype" w:hAnsi="Palatino Linotype"/>
          <w:sz w:val="18"/>
          <w:szCs w:val="18"/>
        </w:rPr>
        <w:t>International</w:t>
      </w:r>
      <w:r>
        <w:rPr>
          <w:rFonts w:ascii="Palatino Linotype" w:hAnsi="Palatino Linotype"/>
          <w:i/>
          <w:sz w:val="18"/>
          <w:szCs w:val="18"/>
        </w:rPr>
        <w:t xml:space="preserve"> </w:t>
      </w:r>
      <w:r>
        <w:rPr>
          <w:rFonts w:ascii="Palatino Linotype" w:hAnsi="Palatino Linotype"/>
          <w:sz w:val="18"/>
          <w:szCs w:val="18"/>
        </w:rPr>
        <w:t>Conference</w:t>
      </w:r>
      <w:r>
        <w:rPr>
          <w:rFonts w:ascii="Palatino Linotype" w:hAnsi="Palatino Linotype"/>
          <w:i/>
          <w:sz w:val="18"/>
          <w:szCs w:val="18"/>
        </w:rPr>
        <w:t xml:space="preserve"> </w:t>
      </w:r>
      <w:r>
        <w:rPr>
          <w:rFonts w:ascii="Palatino Linotype" w:hAnsi="Palatino Linotype"/>
          <w:sz w:val="18"/>
          <w:szCs w:val="18"/>
        </w:rPr>
        <w:t>on</w:t>
      </w:r>
      <w:r>
        <w:rPr>
          <w:rFonts w:ascii="Palatino Linotype" w:hAnsi="Palatino Linotype"/>
          <w:i/>
          <w:sz w:val="18"/>
          <w:szCs w:val="18"/>
        </w:rPr>
        <w:t xml:space="preserve"> </w:t>
      </w:r>
      <w:r>
        <w:rPr>
          <w:rFonts w:ascii="Palatino Linotype" w:hAnsi="Palatino Linotype"/>
          <w:sz w:val="18"/>
          <w:szCs w:val="18"/>
        </w:rPr>
        <w:t>Ubiquitous</w:t>
      </w:r>
      <w:r>
        <w:rPr>
          <w:rFonts w:ascii="Palatino Linotype" w:hAnsi="Palatino Linotype"/>
          <w:i/>
          <w:sz w:val="18"/>
          <w:szCs w:val="18"/>
        </w:rPr>
        <w:t xml:space="preserve"> </w:t>
      </w:r>
      <w:r>
        <w:rPr>
          <w:rFonts w:ascii="Palatino Linotype" w:hAnsi="Palatino Linotype"/>
          <w:sz w:val="18"/>
          <w:szCs w:val="18"/>
        </w:rPr>
        <w:t>Robots</w:t>
      </w:r>
      <w:r>
        <w:rPr>
          <w:rFonts w:ascii="Palatino Linotype" w:hAnsi="Palatino Linotype"/>
          <w:i/>
          <w:sz w:val="18"/>
          <w:szCs w:val="18"/>
        </w:rPr>
        <w:t xml:space="preserve"> </w:t>
      </w:r>
      <w:r>
        <w:rPr>
          <w:rFonts w:ascii="Palatino Linotype" w:hAnsi="Palatino Linotype"/>
          <w:sz w:val="18"/>
          <w:szCs w:val="18"/>
        </w:rPr>
        <w:t>and</w:t>
      </w:r>
      <w:r>
        <w:rPr>
          <w:rFonts w:ascii="Palatino Linotype" w:hAnsi="Palatino Linotype"/>
          <w:i/>
          <w:sz w:val="18"/>
          <w:szCs w:val="18"/>
        </w:rPr>
        <w:t xml:space="preserve"> </w:t>
      </w:r>
      <w:r>
        <w:rPr>
          <w:rFonts w:ascii="Palatino Linotype" w:hAnsi="Palatino Linotype"/>
          <w:sz w:val="18"/>
          <w:szCs w:val="18"/>
        </w:rPr>
        <w:t>Ambient</w:t>
      </w:r>
      <w:r>
        <w:rPr>
          <w:rFonts w:ascii="Palatino Linotype" w:hAnsi="Palatino Linotype"/>
          <w:i/>
          <w:sz w:val="18"/>
          <w:szCs w:val="18"/>
        </w:rPr>
        <w:t xml:space="preserve"> </w:t>
      </w:r>
      <w:r>
        <w:rPr>
          <w:rFonts w:ascii="Palatino Linotype" w:hAnsi="Palatino Linotype"/>
          <w:sz w:val="18"/>
          <w:szCs w:val="18"/>
        </w:rPr>
        <w:t>Intelligence,</w:t>
      </w:r>
      <w:r>
        <w:rPr>
          <w:rFonts w:ascii="Palatino Linotype" w:hAnsi="Palatino Linotype"/>
          <w:i/>
          <w:sz w:val="18"/>
          <w:szCs w:val="18"/>
        </w:rPr>
        <w:t xml:space="preserve"> </w:t>
      </w:r>
      <w:r>
        <w:rPr>
          <w:rFonts w:ascii="Palatino Linotype" w:hAnsi="Palatino Linotype"/>
          <w:sz w:val="18"/>
          <w:szCs w:val="18"/>
        </w:rPr>
        <w:t>Goyang,</w:t>
      </w:r>
      <w:r>
        <w:rPr>
          <w:rFonts w:ascii="Palatino Linotype" w:hAnsi="Palatino Linotype"/>
          <w:i/>
          <w:sz w:val="18"/>
          <w:szCs w:val="18"/>
        </w:rPr>
        <w:t xml:space="preserve"> </w:t>
      </w:r>
      <w:r>
        <w:rPr>
          <w:rFonts w:ascii="Palatino Linotype" w:hAnsi="Palatino Linotype"/>
          <w:sz w:val="18"/>
          <w:szCs w:val="18"/>
        </w:rPr>
        <w:t>South</w:t>
      </w:r>
      <w:r>
        <w:rPr>
          <w:rFonts w:ascii="Palatino Linotype" w:hAnsi="Palatino Linotype"/>
          <w:i/>
          <w:sz w:val="18"/>
          <w:szCs w:val="18"/>
        </w:rPr>
        <w:t xml:space="preserve"> </w:t>
      </w:r>
      <w:r>
        <w:rPr>
          <w:rFonts w:ascii="Palatino Linotype" w:hAnsi="Palatino Linotype"/>
          <w:sz w:val="18"/>
          <w:szCs w:val="18"/>
        </w:rPr>
        <w:t>Korea,</w:t>
      </w:r>
      <w:r>
        <w:rPr>
          <w:rFonts w:ascii="Palatino Linotype" w:hAnsi="Palatino Linotype"/>
          <w:i/>
          <w:sz w:val="18"/>
          <w:szCs w:val="18"/>
        </w:rPr>
        <w:t xml:space="preserve"> </w:t>
      </w:r>
      <w:r>
        <w:rPr>
          <w:rFonts w:ascii="Palatino Linotype" w:hAnsi="Palatino Linotype"/>
          <w:sz w:val="18"/>
          <w:szCs w:val="18"/>
        </w:rPr>
        <w:t>25–28</w:t>
      </w:r>
      <w:r>
        <w:rPr>
          <w:rFonts w:ascii="Palatino Linotype" w:hAnsi="Palatino Linotype"/>
          <w:i/>
          <w:sz w:val="18"/>
          <w:szCs w:val="18"/>
        </w:rPr>
        <w:t xml:space="preserve"> </w:t>
      </w:r>
      <w:r>
        <w:rPr>
          <w:rFonts w:ascii="Palatino Linotype" w:hAnsi="Palatino Linotype"/>
          <w:sz w:val="18"/>
          <w:szCs w:val="18"/>
        </w:rPr>
        <w:t>October</w:t>
      </w:r>
      <w:r>
        <w:rPr>
          <w:rFonts w:ascii="Palatino Linotype" w:hAnsi="Palatino Linotype"/>
          <w:i/>
          <w:sz w:val="18"/>
          <w:szCs w:val="18"/>
        </w:rPr>
        <w:t xml:space="preserve"> </w:t>
      </w:r>
      <w:r>
        <w:rPr>
          <w:rFonts w:ascii="Palatino Linotype" w:hAnsi="Palatino Linotype"/>
          <w:sz w:val="18"/>
          <w:szCs w:val="18"/>
        </w:rPr>
        <w:t>2015.</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Jalal,</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Kim,</w:t>
      </w:r>
      <w:r>
        <w:rPr>
          <w:rFonts w:ascii="Palatino Linotype" w:hAnsi="Palatino Linotype"/>
          <w:i/>
          <w:sz w:val="18"/>
          <w:szCs w:val="18"/>
        </w:rPr>
        <w:t xml:space="preserve"> </w:t>
      </w:r>
      <w:r>
        <w:rPr>
          <w:rFonts w:ascii="Palatino Linotype" w:hAnsi="Palatino Linotype"/>
          <w:sz w:val="18"/>
          <w:szCs w:val="18"/>
        </w:rPr>
        <w:t>Y.H.;</w:t>
      </w:r>
      <w:r>
        <w:rPr>
          <w:rFonts w:ascii="Palatino Linotype" w:hAnsi="Palatino Linotype"/>
          <w:i/>
          <w:sz w:val="18"/>
          <w:szCs w:val="18"/>
        </w:rPr>
        <w:t xml:space="preserve"> </w:t>
      </w:r>
      <w:r>
        <w:rPr>
          <w:rFonts w:ascii="Palatino Linotype" w:hAnsi="Palatino Linotype"/>
          <w:sz w:val="18"/>
          <w:szCs w:val="18"/>
        </w:rPr>
        <w:t>Kim,</w:t>
      </w:r>
      <w:r>
        <w:rPr>
          <w:rFonts w:ascii="Palatino Linotype" w:hAnsi="Palatino Linotype"/>
          <w:i/>
          <w:sz w:val="18"/>
          <w:szCs w:val="18"/>
        </w:rPr>
        <w:t xml:space="preserve"> </w:t>
      </w:r>
      <w:r>
        <w:rPr>
          <w:rFonts w:ascii="Palatino Linotype" w:hAnsi="Palatino Linotype"/>
          <w:sz w:val="18"/>
          <w:szCs w:val="18"/>
        </w:rPr>
        <w:t>Y.J.;</w:t>
      </w:r>
      <w:r>
        <w:rPr>
          <w:rFonts w:ascii="Palatino Linotype" w:hAnsi="Palatino Linotype"/>
          <w:i/>
          <w:sz w:val="18"/>
          <w:szCs w:val="18"/>
        </w:rPr>
        <w:t xml:space="preserve"> </w:t>
      </w:r>
      <w:r>
        <w:rPr>
          <w:rFonts w:ascii="Palatino Linotype" w:hAnsi="Palatino Linotype"/>
          <w:sz w:val="18"/>
          <w:szCs w:val="18"/>
        </w:rPr>
        <w:t>Kamal,</w:t>
      </w:r>
      <w:r>
        <w:rPr>
          <w:rFonts w:ascii="Palatino Linotype" w:hAnsi="Palatino Linotype"/>
          <w:i/>
          <w:sz w:val="18"/>
          <w:szCs w:val="18"/>
        </w:rPr>
        <w:t xml:space="preserve"> </w:t>
      </w:r>
      <w:r>
        <w:rPr>
          <w:rFonts w:ascii="Palatino Linotype" w:hAnsi="Palatino Linotype"/>
          <w:sz w:val="18"/>
          <w:szCs w:val="18"/>
        </w:rPr>
        <w:t>S.;</w:t>
      </w:r>
      <w:r>
        <w:rPr>
          <w:rFonts w:ascii="Palatino Linotype" w:hAnsi="Palatino Linotype"/>
          <w:i/>
          <w:sz w:val="18"/>
          <w:szCs w:val="18"/>
        </w:rPr>
        <w:t xml:space="preserve"> </w:t>
      </w:r>
      <w:r>
        <w:rPr>
          <w:rFonts w:ascii="Palatino Linotype" w:hAnsi="Palatino Linotype"/>
          <w:sz w:val="18"/>
          <w:szCs w:val="18"/>
        </w:rPr>
        <w:t>Kim,</w:t>
      </w:r>
      <w:r>
        <w:rPr>
          <w:rFonts w:ascii="Palatino Linotype" w:hAnsi="Palatino Linotype"/>
          <w:i/>
          <w:sz w:val="18"/>
          <w:szCs w:val="18"/>
        </w:rPr>
        <w:t xml:space="preserve"> </w:t>
      </w:r>
      <w:r>
        <w:rPr>
          <w:rFonts w:ascii="Palatino Linotype" w:hAnsi="Palatino Linotype"/>
          <w:sz w:val="18"/>
          <w:szCs w:val="18"/>
        </w:rPr>
        <w:t>D.</w:t>
      </w:r>
      <w:r>
        <w:rPr>
          <w:rFonts w:ascii="Palatino Linotype" w:hAnsi="Palatino Linotype"/>
          <w:i/>
          <w:sz w:val="18"/>
          <w:szCs w:val="18"/>
        </w:rPr>
        <w:t xml:space="preserve"> </w:t>
      </w:r>
      <w:r>
        <w:rPr>
          <w:rFonts w:ascii="Palatino Linotype" w:hAnsi="Palatino Linotype"/>
          <w:sz w:val="18"/>
          <w:szCs w:val="18"/>
        </w:rPr>
        <w:t>Robust</w:t>
      </w:r>
      <w:r>
        <w:rPr>
          <w:rFonts w:ascii="Palatino Linotype" w:hAnsi="Palatino Linotype"/>
          <w:i/>
          <w:sz w:val="18"/>
          <w:szCs w:val="18"/>
        </w:rPr>
        <w:t xml:space="preserve"> </w:t>
      </w:r>
      <w:r>
        <w:rPr>
          <w:rFonts w:ascii="Palatino Linotype" w:hAnsi="Palatino Linotype"/>
          <w:sz w:val="18"/>
          <w:szCs w:val="18"/>
        </w:rPr>
        <w:t>Human</w:t>
      </w:r>
      <w:r>
        <w:rPr>
          <w:rFonts w:ascii="Palatino Linotype" w:hAnsi="Palatino Linotype"/>
          <w:i/>
          <w:sz w:val="18"/>
          <w:szCs w:val="18"/>
        </w:rPr>
        <w:t xml:space="preserve"> </w:t>
      </w:r>
      <w:r>
        <w:rPr>
          <w:rFonts w:ascii="Palatino Linotype" w:hAnsi="Palatino Linotype"/>
          <w:sz w:val="18"/>
          <w:szCs w:val="18"/>
        </w:rPr>
        <w:t>Activity</w:t>
      </w:r>
      <w:r>
        <w:rPr>
          <w:rFonts w:ascii="Palatino Linotype" w:hAnsi="Palatino Linotype"/>
          <w:i/>
          <w:sz w:val="18"/>
          <w:szCs w:val="18"/>
        </w:rPr>
        <w:t xml:space="preserve"> </w:t>
      </w:r>
      <w:r>
        <w:rPr>
          <w:rFonts w:ascii="Palatino Linotype" w:hAnsi="Palatino Linotype"/>
          <w:sz w:val="18"/>
          <w:szCs w:val="18"/>
        </w:rPr>
        <w:t>Recognition</w:t>
      </w:r>
      <w:r>
        <w:rPr>
          <w:rFonts w:ascii="Palatino Linotype" w:hAnsi="Palatino Linotype"/>
          <w:i/>
          <w:sz w:val="18"/>
          <w:szCs w:val="18"/>
        </w:rPr>
        <w:t xml:space="preserve"> </w:t>
      </w:r>
      <w:r>
        <w:rPr>
          <w:rFonts w:ascii="Palatino Linotype" w:hAnsi="Palatino Linotype"/>
          <w:sz w:val="18"/>
          <w:szCs w:val="18"/>
        </w:rPr>
        <w:t>from</w:t>
      </w:r>
      <w:r>
        <w:rPr>
          <w:rFonts w:ascii="Palatino Linotype" w:hAnsi="Palatino Linotype"/>
          <w:i/>
          <w:sz w:val="18"/>
          <w:szCs w:val="18"/>
        </w:rPr>
        <w:t xml:space="preserve"> </w:t>
      </w:r>
      <w:r>
        <w:rPr>
          <w:rFonts w:ascii="Palatino Linotype" w:hAnsi="Palatino Linotype"/>
          <w:sz w:val="18"/>
          <w:szCs w:val="18"/>
        </w:rPr>
        <w:t>Depth</w:t>
      </w:r>
      <w:r>
        <w:rPr>
          <w:rFonts w:ascii="Palatino Linotype" w:hAnsi="Palatino Linotype"/>
          <w:i/>
          <w:sz w:val="18"/>
          <w:szCs w:val="18"/>
        </w:rPr>
        <w:t xml:space="preserve"> </w:t>
      </w:r>
      <w:r>
        <w:rPr>
          <w:rFonts w:ascii="Palatino Linotype" w:hAnsi="Palatino Linotype"/>
          <w:sz w:val="18"/>
          <w:szCs w:val="18"/>
        </w:rPr>
        <w:t>Video</w:t>
      </w:r>
      <w:r>
        <w:rPr>
          <w:rFonts w:ascii="Palatino Linotype" w:hAnsi="Palatino Linotype"/>
          <w:i/>
          <w:sz w:val="18"/>
          <w:szCs w:val="18"/>
        </w:rPr>
        <w:t xml:space="preserve"> </w:t>
      </w:r>
      <w:r>
        <w:rPr>
          <w:rFonts w:ascii="Palatino Linotype" w:hAnsi="Palatino Linotype"/>
          <w:sz w:val="18"/>
          <w:szCs w:val="18"/>
        </w:rPr>
        <w:t>using</w:t>
      </w:r>
      <w:r>
        <w:rPr>
          <w:rFonts w:ascii="Palatino Linotype" w:hAnsi="Palatino Linotype"/>
          <w:i/>
          <w:sz w:val="18"/>
          <w:szCs w:val="18"/>
        </w:rPr>
        <w:t xml:space="preserve"> </w:t>
      </w:r>
      <w:r>
        <w:rPr>
          <w:rFonts w:ascii="Palatino Linotype" w:hAnsi="Palatino Linotype"/>
          <w:sz w:val="18"/>
          <w:szCs w:val="18"/>
        </w:rPr>
        <w:t>Spatiotemporal</w:t>
      </w:r>
      <w:r>
        <w:rPr>
          <w:rFonts w:ascii="Palatino Linotype" w:hAnsi="Palatino Linotype"/>
          <w:i/>
          <w:sz w:val="18"/>
          <w:szCs w:val="18"/>
        </w:rPr>
        <w:t xml:space="preserve"> </w:t>
      </w:r>
      <w:r>
        <w:rPr>
          <w:rFonts w:ascii="Palatino Linotype" w:hAnsi="Palatino Linotype"/>
          <w:sz w:val="18"/>
          <w:szCs w:val="18"/>
        </w:rPr>
        <w:t>Multi-fused</w:t>
      </w:r>
      <w:r>
        <w:rPr>
          <w:rFonts w:ascii="Palatino Linotype" w:hAnsi="Palatino Linotype"/>
          <w:i/>
          <w:sz w:val="18"/>
          <w:szCs w:val="18"/>
        </w:rPr>
        <w:t xml:space="preserve"> </w:t>
      </w:r>
      <w:r>
        <w:rPr>
          <w:rFonts w:ascii="Palatino Linotype" w:hAnsi="Palatino Linotype"/>
          <w:sz w:val="18"/>
          <w:szCs w:val="18"/>
        </w:rPr>
        <w:t>Features.</w:t>
      </w:r>
      <w:r>
        <w:rPr>
          <w:rFonts w:ascii="Palatino Linotype" w:hAnsi="Palatino Linotype"/>
          <w:i/>
          <w:sz w:val="18"/>
          <w:szCs w:val="18"/>
        </w:rPr>
        <w:t xml:space="preserve"> Pattern Recognit. </w:t>
      </w:r>
      <w:r>
        <w:rPr>
          <w:rFonts w:ascii="Palatino Linotype" w:hAnsi="Palatino Linotype"/>
          <w:b/>
          <w:sz w:val="18"/>
          <w:szCs w:val="18"/>
        </w:rPr>
        <w:t>2017</w:t>
      </w:r>
      <w:r>
        <w:rPr>
          <w:rFonts w:ascii="Palatino Linotype" w:hAnsi="Palatino Linotype"/>
          <w:sz w:val="18"/>
          <w:szCs w:val="18"/>
        </w:rPr>
        <w:t>,</w:t>
      </w:r>
      <w:r>
        <w:rPr>
          <w:rFonts w:ascii="Palatino Linotype" w:hAnsi="Palatino Linotype"/>
          <w:i/>
          <w:sz w:val="18"/>
          <w:szCs w:val="18"/>
        </w:rPr>
        <w:t xml:space="preserve"> 61</w:t>
      </w:r>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295–308.</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Kamal,</w:t>
      </w:r>
      <w:r>
        <w:rPr>
          <w:rFonts w:ascii="Palatino Linotype" w:hAnsi="Palatino Linotype"/>
          <w:i/>
          <w:sz w:val="18"/>
          <w:szCs w:val="18"/>
        </w:rPr>
        <w:t xml:space="preserve"> </w:t>
      </w:r>
      <w:r>
        <w:rPr>
          <w:rFonts w:ascii="Palatino Linotype" w:hAnsi="Palatino Linotype"/>
          <w:sz w:val="18"/>
          <w:szCs w:val="18"/>
        </w:rPr>
        <w:t>S.;</w:t>
      </w:r>
      <w:r>
        <w:rPr>
          <w:rFonts w:ascii="Palatino Linotype" w:hAnsi="Palatino Linotype"/>
          <w:i/>
          <w:sz w:val="18"/>
          <w:szCs w:val="18"/>
        </w:rPr>
        <w:t xml:space="preserve"> </w:t>
      </w:r>
      <w:r>
        <w:rPr>
          <w:rFonts w:ascii="Palatino Linotype" w:hAnsi="Palatino Linotype"/>
          <w:sz w:val="18"/>
          <w:szCs w:val="18"/>
        </w:rPr>
        <w:t>Meza,</w:t>
      </w:r>
      <w:r>
        <w:rPr>
          <w:rFonts w:ascii="Palatino Linotype" w:hAnsi="Palatino Linotype"/>
          <w:i/>
          <w:sz w:val="18"/>
          <w:szCs w:val="18"/>
        </w:rPr>
        <w:t xml:space="preserve"> </w:t>
      </w:r>
      <w:r>
        <w:rPr>
          <w:rFonts w:ascii="Palatino Linotype" w:hAnsi="Palatino Linotype"/>
          <w:sz w:val="18"/>
          <w:szCs w:val="18"/>
        </w:rPr>
        <w:t>C.A.A.;</w:t>
      </w:r>
      <w:r>
        <w:rPr>
          <w:rFonts w:ascii="Palatino Linotype" w:hAnsi="Palatino Linotype"/>
          <w:i/>
          <w:sz w:val="18"/>
          <w:szCs w:val="18"/>
        </w:rPr>
        <w:t xml:space="preserve"> </w:t>
      </w:r>
      <w:r>
        <w:rPr>
          <w:rFonts w:ascii="Palatino Linotype" w:hAnsi="Palatino Linotype"/>
          <w:sz w:val="18"/>
          <w:szCs w:val="18"/>
        </w:rPr>
        <w:t>Lee,</w:t>
      </w:r>
      <w:r>
        <w:rPr>
          <w:rFonts w:ascii="Palatino Linotype" w:hAnsi="Palatino Linotype"/>
          <w:i/>
          <w:sz w:val="18"/>
          <w:szCs w:val="18"/>
        </w:rPr>
        <w:t xml:space="preserve"> </w:t>
      </w:r>
      <w:r>
        <w:rPr>
          <w:rFonts w:ascii="Palatino Linotype" w:hAnsi="Palatino Linotype"/>
          <w:sz w:val="18"/>
          <w:szCs w:val="18"/>
        </w:rPr>
        <w:t>K.</w:t>
      </w:r>
      <w:r>
        <w:rPr>
          <w:rFonts w:ascii="Palatino Linotype" w:hAnsi="Palatino Linotype"/>
          <w:i/>
          <w:sz w:val="18"/>
          <w:szCs w:val="18"/>
        </w:rPr>
        <w:t xml:space="preserve"> </w:t>
      </w:r>
      <w:r>
        <w:rPr>
          <w:rFonts w:ascii="Palatino Linotype" w:hAnsi="Palatino Linotype"/>
          <w:sz w:val="18"/>
          <w:szCs w:val="18"/>
        </w:rPr>
        <w:t>Family</w:t>
      </w:r>
      <w:r>
        <w:rPr>
          <w:rFonts w:ascii="Palatino Linotype" w:hAnsi="Palatino Linotype"/>
          <w:i/>
          <w:sz w:val="18"/>
          <w:szCs w:val="18"/>
        </w:rPr>
        <w:t xml:space="preserve"> </w:t>
      </w:r>
      <w:r>
        <w:rPr>
          <w:rFonts w:ascii="Palatino Linotype" w:hAnsi="Palatino Linotype"/>
          <w:sz w:val="18"/>
          <w:szCs w:val="18"/>
        </w:rPr>
        <w:t>of</w:t>
      </w:r>
      <w:r>
        <w:rPr>
          <w:rFonts w:ascii="Palatino Linotype" w:hAnsi="Palatino Linotype"/>
          <w:i/>
          <w:sz w:val="18"/>
          <w:szCs w:val="18"/>
        </w:rPr>
        <w:t xml:space="preserve"> </w:t>
      </w:r>
      <w:r>
        <w:rPr>
          <w:rFonts w:ascii="Palatino Linotype" w:hAnsi="Palatino Linotype"/>
          <w:sz w:val="18"/>
          <w:szCs w:val="18"/>
        </w:rPr>
        <w:t>Nyquist-I</w:t>
      </w:r>
      <w:r>
        <w:rPr>
          <w:rFonts w:ascii="Palatino Linotype" w:hAnsi="Palatino Linotype"/>
          <w:i/>
          <w:sz w:val="18"/>
          <w:szCs w:val="18"/>
        </w:rPr>
        <w:t xml:space="preserve"> </w:t>
      </w:r>
      <w:r>
        <w:rPr>
          <w:rFonts w:ascii="Palatino Linotype" w:hAnsi="Palatino Linotype"/>
          <w:sz w:val="18"/>
          <w:szCs w:val="18"/>
        </w:rPr>
        <w:t>Pulses</w:t>
      </w:r>
      <w:r>
        <w:rPr>
          <w:rFonts w:ascii="Palatino Linotype" w:hAnsi="Palatino Linotype"/>
          <w:i/>
          <w:sz w:val="18"/>
          <w:szCs w:val="18"/>
        </w:rPr>
        <w:t xml:space="preserve"> </w:t>
      </w:r>
      <w:r>
        <w:rPr>
          <w:rFonts w:ascii="Palatino Linotype" w:hAnsi="Palatino Linotype"/>
          <w:sz w:val="18"/>
          <w:szCs w:val="18"/>
        </w:rPr>
        <w:t>to</w:t>
      </w:r>
      <w:r>
        <w:rPr>
          <w:rFonts w:ascii="Palatino Linotype" w:hAnsi="Palatino Linotype"/>
          <w:i/>
          <w:sz w:val="18"/>
          <w:szCs w:val="18"/>
        </w:rPr>
        <w:t xml:space="preserve"> </w:t>
      </w:r>
      <w:r>
        <w:rPr>
          <w:rFonts w:ascii="Palatino Linotype" w:hAnsi="Palatino Linotype"/>
          <w:sz w:val="18"/>
          <w:szCs w:val="18"/>
        </w:rPr>
        <w:t>Enhance</w:t>
      </w:r>
      <w:r>
        <w:rPr>
          <w:rFonts w:ascii="Palatino Linotype" w:hAnsi="Palatino Linotype"/>
          <w:i/>
          <w:sz w:val="18"/>
          <w:szCs w:val="18"/>
        </w:rPr>
        <w:t xml:space="preserve"> </w:t>
      </w:r>
      <w:r>
        <w:rPr>
          <w:rFonts w:ascii="Palatino Linotype" w:hAnsi="Palatino Linotype"/>
          <w:sz w:val="18"/>
          <w:szCs w:val="18"/>
        </w:rPr>
        <w:t>Orthogonal</w:t>
      </w:r>
      <w:r>
        <w:rPr>
          <w:rFonts w:ascii="Palatino Linotype" w:hAnsi="Palatino Linotype"/>
          <w:i/>
          <w:sz w:val="18"/>
          <w:szCs w:val="18"/>
        </w:rPr>
        <w:t xml:space="preserve"> </w:t>
      </w:r>
      <w:r>
        <w:rPr>
          <w:rFonts w:ascii="Palatino Linotype" w:hAnsi="Palatino Linotype"/>
          <w:sz w:val="18"/>
          <w:szCs w:val="18"/>
        </w:rPr>
        <w:t>Frequency</w:t>
      </w:r>
      <w:r>
        <w:rPr>
          <w:rFonts w:ascii="Palatino Linotype" w:hAnsi="Palatino Linotype"/>
          <w:i/>
          <w:sz w:val="18"/>
          <w:szCs w:val="18"/>
        </w:rPr>
        <w:t xml:space="preserve"> </w:t>
      </w:r>
      <w:r>
        <w:rPr>
          <w:rFonts w:ascii="Palatino Linotype" w:hAnsi="Palatino Linotype"/>
          <w:sz w:val="18"/>
          <w:szCs w:val="18"/>
        </w:rPr>
        <w:t>Division</w:t>
      </w:r>
      <w:r>
        <w:rPr>
          <w:rFonts w:ascii="Palatino Linotype" w:hAnsi="Palatino Linotype"/>
          <w:i/>
          <w:sz w:val="18"/>
          <w:szCs w:val="18"/>
        </w:rPr>
        <w:t xml:space="preserve"> </w:t>
      </w:r>
      <w:r>
        <w:rPr>
          <w:rFonts w:ascii="Palatino Linotype" w:hAnsi="Palatino Linotype"/>
          <w:sz w:val="18"/>
          <w:szCs w:val="18"/>
        </w:rPr>
        <w:t>Multiplexing</w:t>
      </w:r>
      <w:r>
        <w:rPr>
          <w:rFonts w:ascii="Palatino Linotype" w:hAnsi="Palatino Linotype"/>
          <w:i/>
          <w:sz w:val="18"/>
          <w:szCs w:val="18"/>
        </w:rPr>
        <w:t xml:space="preserve"> </w:t>
      </w:r>
      <w:r>
        <w:rPr>
          <w:rFonts w:ascii="Palatino Linotype" w:hAnsi="Palatino Linotype"/>
          <w:sz w:val="18"/>
          <w:szCs w:val="18"/>
        </w:rPr>
        <w:t>System</w:t>
      </w:r>
      <w:r>
        <w:rPr>
          <w:rFonts w:ascii="Palatino Linotype" w:hAnsi="Palatino Linotype"/>
          <w:i/>
          <w:sz w:val="18"/>
          <w:szCs w:val="18"/>
        </w:rPr>
        <w:t xml:space="preserve"> </w:t>
      </w:r>
      <w:r>
        <w:rPr>
          <w:rFonts w:ascii="Palatino Linotype" w:hAnsi="Palatino Linotype"/>
          <w:sz w:val="18"/>
          <w:szCs w:val="18"/>
        </w:rPr>
        <w:t>Performance.</w:t>
      </w:r>
      <w:r>
        <w:rPr>
          <w:rFonts w:ascii="Palatino Linotype" w:hAnsi="Palatino Linotype"/>
          <w:i/>
          <w:sz w:val="18"/>
          <w:szCs w:val="18"/>
        </w:rPr>
        <w:t xml:space="preserve"> </w:t>
      </w:r>
      <w:r>
        <w:rPr>
          <w:rFonts w:ascii="Palatino Linotype" w:hAnsi="Palatino Linotype"/>
          <w:i/>
          <w:iCs/>
          <w:sz w:val="18"/>
          <w:szCs w:val="18"/>
        </w:rPr>
        <w:t xml:space="preserve">IETE Tech. Rev. </w:t>
      </w:r>
      <w:r>
        <w:rPr>
          <w:rFonts w:ascii="Palatino Linotype" w:hAnsi="Palatino Linotype"/>
          <w:b/>
          <w:bCs/>
          <w:sz w:val="18"/>
          <w:szCs w:val="18"/>
        </w:rPr>
        <w:t>2016</w:t>
      </w:r>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i/>
          <w:iCs/>
          <w:sz w:val="18"/>
          <w:szCs w:val="18"/>
        </w:rPr>
        <w:t>33,</w:t>
      </w:r>
      <w:r>
        <w:rPr>
          <w:rFonts w:ascii="Palatino Linotype" w:hAnsi="Palatino Linotype"/>
          <w:sz w:val="18"/>
          <w:szCs w:val="18"/>
        </w:rPr>
        <w:t>187–198.</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Farooq,</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Jalal,</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Kamal,</w:t>
      </w:r>
      <w:r>
        <w:rPr>
          <w:rFonts w:ascii="Palatino Linotype" w:hAnsi="Palatino Linotype"/>
          <w:i/>
          <w:sz w:val="18"/>
          <w:szCs w:val="18"/>
        </w:rPr>
        <w:t xml:space="preserve"> </w:t>
      </w:r>
      <w:r>
        <w:rPr>
          <w:rFonts w:ascii="Palatino Linotype" w:hAnsi="Palatino Linotype"/>
          <w:sz w:val="18"/>
          <w:szCs w:val="18"/>
        </w:rPr>
        <w:t>S.</w:t>
      </w:r>
      <w:r>
        <w:rPr>
          <w:rFonts w:ascii="Palatino Linotype" w:hAnsi="Palatino Linotype"/>
          <w:i/>
          <w:sz w:val="18"/>
          <w:szCs w:val="18"/>
        </w:rPr>
        <w:t xml:space="preserve"> </w:t>
      </w:r>
      <w:r>
        <w:rPr>
          <w:rFonts w:ascii="Palatino Linotype" w:hAnsi="Palatino Linotype"/>
          <w:sz w:val="18"/>
          <w:szCs w:val="18"/>
        </w:rPr>
        <w:t>Dense</w:t>
      </w:r>
      <w:r>
        <w:rPr>
          <w:rFonts w:ascii="Palatino Linotype" w:hAnsi="Palatino Linotype"/>
          <w:i/>
          <w:sz w:val="18"/>
          <w:szCs w:val="18"/>
        </w:rPr>
        <w:t xml:space="preserve"> </w:t>
      </w:r>
      <w:r>
        <w:rPr>
          <w:rFonts w:ascii="Palatino Linotype" w:hAnsi="Palatino Linotype"/>
          <w:sz w:val="18"/>
          <w:szCs w:val="18"/>
        </w:rPr>
        <w:t>RGB-D</w:t>
      </w:r>
      <w:r>
        <w:rPr>
          <w:rFonts w:ascii="Palatino Linotype" w:hAnsi="Palatino Linotype"/>
          <w:i/>
          <w:sz w:val="18"/>
          <w:szCs w:val="18"/>
        </w:rPr>
        <w:t xml:space="preserve"> </w:t>
      </w:r>
      <w:r>
        <w:rPr>
          <w:rFonts w:ascii="Palatino Linotype" w:hAnsi="Palatino Linotype"/>
          <w:sz w:val="18"/>
          <w:szCs w:val="18"/>
        </w:rPr>
        <w:t>Map-Based</w:t>
      </w:r>
      <w:r>
        <w:rPr>
          <w:rFonts w:ascii="Palatino Linotype" w:hAnsi="Palatino Linotype"/>
          <w:i/>
          <w:sz w:val="18"/>
          <w:szCs w:val="18"/>
        </w:rPr>
        <w:t xml:space="preserve"> </w:t>
      </w:r>
      <w:r>
        <w:rPr>
          <w:rFonts w:ascii="Palatino Linotype" w:hAnsi="Palatino Linotype"/>
          <w:sz w:val="18"/>
          <w:szCs w:val="18"/>
        </w:rPr>
        <w:t>Human</w:t>
      </w:r>
      <w:r>
        <w:rPr>
          <w:rFonts w:ascii="Palatino Linotype" w:hAnsi="Palatino Linotype"/>
          <w:i/>
          <w:sz w:val="18"/>
          <w:szCs w:val="18"/>
        </w:rPr>
        <w:t xml:space="preserve"> </w:t>
      </w:r>
      <w:r>
        <w:rPr>
          <w:rFonts w:ascii="Palatino Linotype" w:hAnsi="Palatino Linotype"/>
          <w:sz w:val="18"/>
          <w:szCs w:val="18"/>
        </w:rPr>
        <w:t>Tracking</w:t>
      </w:r>
      <w:r>
        <w:rPr>
          <w:rFonts w:ascii="Palatino Linotype" w:hAnsi="Palatino Linotype"/>
          <w:i/>
          <w:sz w:val="18"/>
          <w:szCs w:val="18"/>
        </w:rPr>
        <w:t xml:space="preserve"> </w:t>
      </w:r>
      <w:r>
        <w:rPr>
          <w:rFonts w:ascii="Palatino Linotype" w:hAnsi="Palatino Linotype"/>
          <w:sz w:val="18"/>
          <w:szCs w:val="18"/>
        </w:rPr>
        <w:t>and</w:t>
      </w:r>
      <w:r>
        <w:rPr>
          <w:rFonts w:ascii="Palatino Linotype" w:hAnsi="Palatino Linotype"/>
          <w:i/>
          <w:sz w:val="18"/>
          <w:szCs w:val="18"/>
        </w:rPr>
        <w:t xml:space="preserve"> </w:t>
      </w:r>
      <w:r>
        <w:rPr>
          <w:rFonts w:ascii="Palatino Linotype" w:hAnsi="Palatino Linotype"/>
          <w:sz w:val="18"/>
          <w:szCs w:val="18"/>
        </w:rPr>
        <w:t>Activity</w:t>
      </w:r>
      <w:r>
        <w:rPr>
          <w:rFonts w:ascii="Palatino Linotype" w:hAnsi="Palatino Linotype"/>
          <w:i/>
          <w:sz w:val="18"/>
          <w:szCs w:val="18"/>
        </w:rPr>
        <w:t xml:space="preserve"> </w:t>
      </w:r>
      <w:r>
        <w:rPr>
          <w:rFonts w:ascii="Palatino Linotype" w:hAnsi="Palatino Linotype"/>
          <w:sz w:val="18"/>
          <w:szCs w:val="18"/>
        </w:rPr>
        <w:t>Recognition</w:t>
      </w:r>
      <w:r>
        <w:rPr>
          <w:rFonts w:ascii="Palatino Linotype" w:hAnsi="Palatino Linotype"/>
          <w:i/>
          <w:sz w:val="18"/>
          <w:szCs w:val="18"/>
        </w:rPr>
        <w:t xml:space="preserve"> </w:t>
      </w:r>
      <w:r>
        <w:rPr>
          <w:rFonts w:ascii="Palatino Linotype" w:hAnsi="Palatino Linotype"/>
          <w:sz w:val="18"/>
          <w:szCs w:val="18"/>
        </w:rPr>
        <w:t>using</w:t>
      </w:r>
      <w:r>
        <w:rPr>
          <w:rFonts w:ascii="Palatino Linotype" w:hAnsi="Palatino Linotype"/>
          <w:i/>
          <w:sz w:val="18"/>
          <w:szCs w:val="18"/>
        </w:rPr>
        <w:t xml:space="preserve"> </w:t>
      </w:r>
      <w:r>
        <w:rPr>
          <w:rFonts w:ascii="Palatino Linotype" w:hAnsi="Palatino Linotype"/>
          <w:sz w:val="18"/>
          <w:szCs w:val="18"/>
        </w:rPr>
        <w:t>Skin</w:t>
      </w:r>
      <w:r>
        <w:rPr>
          <w:rFonts w:ascii="Palatino Linotype" w:hAnsi="Palatino Linotype"/>
          <w:i/>
          <w:sz w:val="18"/>
          <w:szCs w:val="18"/>
        </w:rPr>
        <w:t xml:space="preserve"> </w:t>
      </w:r>
      <w:r>
        <w:rPr>
          <w:rFonts w:ascii="Palatino Linotype" w:hAnsi="Palatino Linotype"/>
          <w:sz w:val="18"/>
          <w:szCs w:val="18"/>
        </w:rPr>
        <w:t>Joints</w:t>
      </w:r>
      <w:r>
        <w:rPr>
          <w:rFonts w:ascii="Palatino Linotype" w:hAnsi="Palatino Linotype"/>
          <w:i/>
          <w:sz w:val="18"/>
          <w:szCs w:val="18"/>
        </w:rPr>
        <w:t xml:space="preserve"> </w:t>
      </w:r>
      <w:r>
        <w:rPr>
          <w:rFonts w:ascii="Palatino Linotype" w:hAnsi="Palatino Linotype"/>
          <w:sz w:val="18"/>
          <w:szCs w:val="18"/>
        </w:rPr>
        <w:t>Features</w:t>
      </w:r>
      <w:r>
        <w:rPr>
          <w:rFonts w:ascii="Palatino Linotype" w:hAnsi="Palatino Linotype"/>
          <w:i/>
          <w:sz w:val="18"/>
          <w:szCs w:val="18"/>
        </w:rPr>
        <w:t xml:space="preserve"> </w:t>
      </w:r>
      <w:r>
        <w:rPr>
          <w:rFonts w:ascii="Palatino Linotype" w:hAnsi="Palatino Linotype"/>
          <w:sz w:val="18"/>
          <w:szCs w:val="18"/>
        </w:rPr>
        <w:t>and</w:t>
      </w:r>
      <w:r>
        <w:rPr>
          <w:rFonts w:ascii="Palatino Linotype" w:hAnsi="Palatino Linotype"/>
          <w:i/>
          <w:sz w:val="18"/>
          <w:szCs w:val="18"/>
        </w:rPr>
        <w:t xml:space="preserve"> </w:t>
      </w:r>
      <w:r>
        <w:rPr>
          <w:rFonts w:ascii="Palatino Linotype" w:hAnsi="Palatino Linotype"/>
          <w:sz w:val="18"/>
          <w:szCs w:val="18"/>
        </w:rPr>
        <w:t>Self-Organizing</w:t>
      </w:r>
      <w:r>
        <w:rPr>
          <w:rFonts w:ascii="Palatino Linotype" w:hAnsi="Palatino Linotype"/>
          <w:i/>
          <w:sz w:val="18"/>
          <w:szCs w:val="18"/>
        </w:rPr>
        <w:t xml:space="preserve"> </w:t>
      </w:r>
      <w:r>
        <w:rPr>
          <w:rFonts w:ascii="Palatino Linotype" w:hAnsi="Palatino Linotype"/>
          <w:sz w:val="18"/>
          <w:szCs w:val="18"/>
        </w:rPr>
        <w:t>Map.</w:t>
      </w:r>
      <w:r>
        <w:rPr>
          <w:rFonts w:ascii="Palatino Linotype" w:hAnsi="Palatino Linotype"/>
          <w:i/>
          <w:sz w:val="18"/>
          <w:szCs w:val="18"/>
        </w:rPr>
        <w:t xml:space="preserve"> KSII Trans. Internet Inf. Syst. </w:t>
      </w:r>
      <w:r>
        <w:rPr>
          <w:rFonts w:ascii="Palatino Linotype" w:hAnsi="Palatino Linotype"/>
          <w:b/>
          <w:sz w:val="18"/>
          <w:szCs w:val="18"/>
        </w:rPr>
        <w:t>2015</w:t>
      </w:r>
      <w:r>
        <w:rPr>
          <w:rFonts w:ascii="Palatino Linotype" w:hAnsi="Palatino Linotype"/>
          <w:sz w:val="18"/>
          <w:szCs w:val="18"/>
        </w:rPr>
        <w:t>,</w:t>
      </w:r>
      <w:r>
        <w:rPr>
          <w:rFonts w:ascii="Palatino Linotype" w:hAnsi="Palatino Linotype"/>
          <w:i/>
          <w:sz w:val="18"/>
          <w:szCs w:val="18"/>
        </w:rPr>
        <w:t xml:space="preserve"> 9, </w:t>
      </w:r>
      <w:r>
        <w:rPr>
          <w:rFonts w:ascii="Palatino Linotype" w:hAnsi="Palatino Linotype"/>
          <w:sz w:val="18"/>
          <w:szCs w:val="18"/>
        </w:rPr>
        <w:t>1856–1869.</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Kamal,</w:t>
      </w:r>
      <w:r>
        <w:rPr>
          <w:rFonts w:ascii="Palatino Linotype" w:hAnsi="Palatino Linotype"/>
          <w:i/>
          <w:sz w:val="18"/>
          <w:szCs w:val="18"/>
        </w:rPr>
        <w:t xml:space="preserve"> </w:t>
      </w:r>
      <w:r>
        <w:rPr>
          <w:rFonts w:ascii="Palatino Linotype" w:hAnsi="Palatino Linotype"/>
          <w:sz w:val="18"/>
          <w:szCs w:val="18"/>
        </w:rPr>
        <w:t>S.;</w:t>
      </w:r>
      <w:r>
        <w:rPr>
          <w:rFonts w:ascii="Palatino Linotype" w:hAnsi="Palatino Linotype"/>
          <w:i/>
          <w:sz w:val="18"/>
          <w:szCs w:val="18"/>
        </w:rPr>
        <w:t xml:space="preserve"> </w:t>
      </w:r>
      <w:r>
        <w:rPr>
          <w:rFonts w:ascii="Palatino Linotype" w:hAnsi="Palatino Linotype"/>
          <w:sz w:val="18"/>
          <w:szCs w:val="18"/>
        </w:rPr>
        <w:t>Jalal,</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Hybrid</w:t>
      </w:r>
      <w:r>
        <w:rPr>
          <w:rFonts w:ascii="Palatino Linotype" w:hAnsi="Palatino Linotype"/>
          <w:i/>
          <w:sz w:val="18"/>
          <w:szCs w:val="18"/>
        </w:rPr>
        <w:t xml:space="preserve"> </w:t>
      </w:r>
      <w:r>
        <w:rPr>
          <w:rFonts w:ascii="Palatino Linotype" w:hAnsi="Palatino Linotype"/>
          <w:sz w:val="18"/>
          <w:szCs w:val="18"/>
        </w:rPr>
        <w:t>Feature</w:t>
      </w:r>
      <w:r>
        <w:rPr>
          <w:rFonts w:ascii="Palatino Linotype" w:hAnsi="Palatino Linotype"/>
          <w:i/>
          <w:sz w:val="18"/>
          <w:szCs w:val="18"/>
        </w:rPr>
        <w:t xml:space="preserve"> </w:t>
      </w:r>
      <w:r>
        <w:rPr>
          <w:rFonts w:ascii="Palatino Linotype" w:hAnsi="Palatino Linotype"/>
          <w:sz w:val="18"/>
          <w:szCs w:val="18"/>
        </w:rPr>
        <w:t>Extraction</w:t>
      </w:r>
      <w:r>
        <w:rPr>
          <w:rFonts w:ascii="Palatino Linotype" w:hAnsi="Palatino Linotype"/>
          <w:i/>
          <w:sz w:val="18"/>
          <w:szCs w:val="18"/>
        </w:rPr>
        <w:t xml:space="preserve"> </w:t>
      </w:r>
      <w:r>
        <w:rPr>
          <w:rFonts w:ascii="Palatino Linotype" w:hAnsi="Palatino Linotype"/>
          <w:sz w:val="18"/>
          <w:szCs w:val="18"/>
        </w:rPr>
        <w:t>Approach</w:t>
      </w:r>
      <w:r>
        <w:rPr>
          <w:rFonts w:ascii="Palatino Linotype" w:hAnsi="Palatino Linotype"/>
          <w:i/>
          <w:sz w:val="18"/>
          <w:szCs w:val="18"/>
        </w:rPr>
        <w:t xml:space="preserve"> </w:t>
      </w:r>
      <w:r>
        <w:rPr>
          <w:rFonts w:ascii="Palatino Linotype" w:hAnsi="Palatino Linotype"/>
          <w:sz w:val="18"/>
          <w:szCs w:val="18"/>
        </w:rPr>
        <w:t>for</w:t>
      </w:r>
      <w:r>
        <w:rPr>
          <w:rFonts w:ascii="Palatino Linotype" w:hAnsi="Palatino Linotype"/>
          <w:i/>
          <w:sz w:val="18"/>
          <w:szCs w:val="18"/>
        </w:rPr>
        <w:t xml:space="preserve"> </w:t>
      </w:r>
      <w:r>
        <w:rPr>
          <w:rFonts w:ascii="Palatino Linotype" w:hAnsi="Palatino Linotype"/>
          <w:sz w:val="18"/>
          <w:szCs w:val="18"/>
        </w:rPr>
        <w:t>Human</w:t>
      </w:r>
      <w:r>
        <w:rPr>
          <w:rFonts w:ascii="Palatino Linotype" w:hAnsi="Palatino Linotype"/>
          <w:i/>
          <w:sz w:val="18"/>
          <w:szCs w:val="18"/>
        </w:rPr>
        <w:t xml:space="preserve"> </w:t>
      </w:r>
      <w:r>
        <w:rPr>
          <w:rFonts w:ascii="Palatino Linotype" w:hAnsi="Palatino Linotype"/>
          <w:sz w:val="18"/>
          <w:szCs w:val="18"/>
        </w:rPr>
        <w:t>Detection,</w:t>
      </w:r>
      <w:r>
        <w:rPr>
          <w:rFonts w:ascii="Palatino Linotype" w:hAnsi="Palatino Linotype"/>
          <w:i/>
          <w:sz w:val="18"/>
          <w:szCs w:val="18"/>
        </w:rPr>
        <w:t xml:space="preserve"> </w:t>
      </w:r>
      <w:r>
        <w:rPr>
          <w:rFonts w:ascii="Palatino Linotype" w:hAnsi="Palatino Linotype"/>
          <w:sz w:val="18"/>
          <w:szCs w:val="18"/>
        </w:rPr>
        <w:t>Tracking</w:t>
      </w:r>
      <w:r>
        <w:rPr>
          <w:rFonts w:ascii="Palatino Linotype" w:hAnsi="Palatino Linotype"/>
          <w:i/>
          <w:sz w:val="18"/>
          <w:szCs w:val="18"/>
        </w:rPr>
        <w:t xml:space="preserve"> </w:t>
      </w:r>
      <w:r>
        <w:rPr>
          <w:rFonts w:ascii="Palatino Linotype" w:hAnsi="Palatino Linotype"/>
          <w:sz w:val="18"/>
          <w:szCs w:val="18"/>
        </w:rPr>
        <w:t>and</w:t>
      </w:r>
      <w:r>
        <w:rPr>
          <w:rFonts w:ascii="Palatino Linotype" w:hAnsi="Palatino Linotype"/>
          <w:i/>
          <w:sz w:val="18"/>
          <w:szCs w:val="18"/>
        </w:rPr>
        <w:t xml:space="preserve"> </w:t>
      </w:r>
      <w:r>
        <w:rPr>
          <w:rFonts w:ascii="Palatino Linotype" w:hAnsi="Palatino Linotype"/>
          <w:sz w:val="18"/>
          <w:szCs w:val="18"/>
        </w:rPr>
        <w:t>Activity</w:t>
      </w:r>
      <w:r>
        <w:rPr>
          <w:rFonts w:ascii="Palatino Linotype" w:hAnsi="Palatino Linotype"/>
          <w:i/>
          <w:sz w:val="18"/>
          <w:szCs w:val="18"/>
        </w:rPr>
        <w:t xml:space="preserve"> </w:t>
      </w:r>
      <w:r>
        <w:rPr>
          <w:rFonts w:ascii="Palatino Linotype" w:hAnsi="Palatino Linotype"/>
          <w:sz w:val="18"/>
          <w:szCs w:val="18"/>
        </w:rPr>
        <w:t>Recognition</w:t>
      </w:r>
      <w:r>
        <w:rPr>
          <w:rFonts w:ascii="Palatino Linotype" w:hAnsi="Palatino Linotype"/>
          <w:i/>
          <w:sz w:val="18"/>
          <w:szCs w:val="18"/>
        </w:rPr>
        <w:t xml:space="preserve"> </w:t>
      </w:r>
      <w:r>
        <w:rPr>
          <w:rFonts w:ascii="Palatino Linotype" w:hAnsi="Palatino Linotype"/>
          <w:sz w:val="18"/>
          <w:szCs w:val="18"/>
        </w:rPr>
        <w:t>Using</w:t>
      </w:r>
      <w:r>
        <w:rPr>
          <w:rFonts w:ascii="Palatino Linotype" w:hAnsi="Palatino Linotype"/>
          <w:i/>
          <w:sz w:val="18"/>
          <w:szCs w:val="18"/>
        </w:rPr>
        <w:t xml:space="preserve"> </w:t>
      </w:r>
      <w:r>
        <w:rPr>
          <w:rFonts w:ascii="Palatino Linotype" w:hAnsi="Palatino Linotype"/>
          <w:sz w:val="18"/>
          <w:szCs w:val="18"/>
        </w:rPr>
        <w:t>Depth</w:t>
      </w:r>
      <w:r>
        <w:rPr>
          <w:rFonts w:ascii="Palatino Linotype" w:hAnsi="Palatino Linotype"/>
          <w:i/>
          <w:sz w:val="18"/>
          <w:szCs w:val="18"/>
        </w:rPr>
        <w:t xml:space="preserve"> </w:t>
      </w:r>
      <w:r>
        <w:rPr>
          <w:rFonts w:ascii="Palatino Linotype" w:hAnsi="Palatino Linotype"/>
          <w:sz w:val="18"/>
          <w:szCs w:val="18"/>
        </w:rPr>
        <w:t>Sensors.</w:t>
      </w:r>
      <w:r>
        <w:rPr>
          <w:rFonts w:ascii="Palatino Linotype" w:hAnsi="Palatino Linotype"/>
          <w:i/>
          <w:sz w:val="18"/>
          <w:szCs w:val="18"/>
        </w:rPr>
        <w:t xml:space="preserve"> Arab. J. Sci. Eng. </w:t>
      </w:r>
      <w:r>
        <w:rPr>
          <w:rFonts w:ascii="Palatino Linotype" w:hAnsi="Palatino Linotype"/>
          <w:b/>
          <w:sz w:val="18"/>
          <w:szCs w:val="18"/>
        </w:rPr>
        <w:t>2016</w:t>
      </w:r>
      <w:r>
        <w:rPr>
          <w:rFonts w:ascii="Palatino Linotype" w:hAnsi="Palatino Linotype"/>
          <w:sz w:val="18"/>
          <w:szCs w:val="18"/>
        </w:rPr>
        <w:t>,</w:t>
      </w:r>
      <w:r>
        <w:rPr>
          <w:rFonts w:ascii="Palatino Linotype" w:hAnsi="Palatino Linotype"/>
          <w:i/>
          <w:sz w:val="18"/>
          <w:szCs w:val="18"/>
        </w:rPr>
        <w:t xml:space="preserve"> 41, </w:t>
      </w:r>
      <w:r>
        <w:rPr>
          <w:rFonts w:ascii="Palatino Linotype" w:hAnsi="Palatino Linotype"/>
          <w:sz w:val="18"/>
          <w:szCs w:val="18"/>
        </w:rPr>
        <w:t>1043–1051.</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Yacoob,</w:t>
      </w:r>
      <w:r>
        <w:rPr>
          <w:rFonts w:ascii="Palatino Linotype" w:hAnsi="Palatino Linotype"/>
          <w:i/>
          <w:sz w:val="18"/>
          <w:szCs w:val="18"/>
        </w:rPr>
        <w:t xml:space="preserve"> </w:t>
      </w:r>
      <w:r>
        <w:rPr>
          <w:rFonts w:ascii="Palatino Linotype" w:hAnsi="Palatino Linotype"/>
          <w:sz w:val="18"/>
          <w:szCs w:val="18"/>
        </w:rPr>
        <w:t>N.I.;</w:t>
      </w:r>
      <w:r>
        <w:rPr>
          <w:rFonts w:ascii="Palatino Linotype" w:hAnsi="Palatino Linotype"/>
          <w:i/>
          <w:sz w:val="18"/>
          <w:szCs w:val="18"/>
        </w:rPr>
        <w:t xml:space="preserve"> </w:t>
      </w:r>
      <w:r>
        <w:rPr>
          <w:rFonts w:ascii="Palatino Linotype" w:hAnsi="Palatino Linotype"/>
          <w:sz w:val="18"/>
          <w:szCs w:val="18"/>
        </w:rPr>
        <w:t>Tahir,</w:t>
      </w:r>
      <w:r>
        <w:rPr>
          <w:rFonts w:ascii="Palatino Linotype" w:hAnsi="Palatino Linotype"/>
          <w:i/>
          <w:sz w:val="18"/>
          <w:szCs w:val="18"/>
        </w:rPr>
        <w:t xml:space="preserve"> </w:t>
      </w:r>
      <w:r>
        <w:rPr>
          <w:rFonts w:ascii="Palatino Linotype" w:hAnsi="Palatino Linotype"/>
          <w:sz w:val="18"/>
          <w:szCs w:val="18"/>
        </w:rPr>
        <w:t>N.M.</w:t>
      </w:r>
      <w:r>
        <w:rPr>
          <w:rFonts w:ascii="Palatino Linotype" w:hAnsi="Palatino Linotype"/>
          <w:i/>
          <w:sz w:val="18"/>
          <w:szCs w:val="18"/>
        </w:rPr>
        <w:t xml:space="preserve"> </w:t>
      </w:r>
      <w:r>
        <w:rPr>
          <w:rFonts w:ascii="Palatino Linotype" w:hAnsi="Palatino Linotype"/>
          <w:sz w:val="18"/>
          <w:szCs w:val="18"/>
        </w:rPr>
        <w:t>Feature</w:t>
      </w:r>
      <w:r>
        <w:rPr>
          <w:rFonts w:ascii="Palatino Linotype" w:hAnsi="Palatino Linotype"/>
          <w:i/>
          <w:sz w:val="18"/>
          <w:szCs w:val="18"/>
        </w:rPr>
        <w:t xml:space="preserve"> </w:t>
      </w:r>
      <w:r>
        <w:rPr>
          <w:rFonts w:ascii="Palatino Linotype" w:hAnsi="Palatino Linotype"/>
          <w:sz w:val="18"/>
          <w:szCs w:val="18"/>
        </w:rPr>
        <w:t>selection</w:t>
      </w:r>
      <w:r>
        <w:rPr>
          <w:rFonts w:ascii="Palatino Linotype" w:hAnsi="Palatino Linotype"/>
          <w:i/>
          <w:sz w:val="18"/>
          <w:szCs w:val="18"/>
        </w:rPr>
        <w:t xml:space="preserve"> </w:t>
      </w:r>
      <w:r>
        <w:rPr>
          <w:rFonts w:ascii="Palatino Linotype" w:hAnsi="Palatino Linotype"/>
          <w:sz w:val="18"/>
          <w:szCs w:val="18"/>
        </w:rPr>
        <w:t>for</w:t>
      </w:r>
      <w:r>
        <w:rPr>
          <w:rFonts w:ascii="Palatino Linotype" w:hAnsi="Palatino Linotype"/>
          <w:i/>
          <w:sz w:val="18"/>
          <w:szCs w:val="18"/>
        </w:rPr>
        <w:t xml:space="preserve"> </w:t>
      </w:r>
      <w:r>
        <w:rPr>
          <w:rFonts w:ascii="Palatino Linotype" w:hAnsi="Palatino Linotype"/>
          <w:sz w:val="18"/>
          <w:szCs w:val="18"/>
        </w:rPr>
        <w:t>gait</w:t>
      </w:r>
      <w:r>
        <w:rPr>
          <w:rFonts w:ascii="Palatino Linotype" w:hAnsi="Palatino Linotype"/>
          <w:i/>
          <w:sz w:val="18"/>
          <w:szCs w:val="18"/>
        </w:rPr>
        <w:t xml:space="preserve"> </w:t>
      </w:r>
      <w:r>
        <w:rPr>
          <w:rFonts w:ascii="Palatino Linotype" w:hAnsi="Palatino Linotype"/>
          <w:sz w:val="18"/>
          <w:szCs w:val="18"/>
        </w:rPr>
        <w:t>recognition.</w:t>
      </w:r>
      <w:r>
        <w:rPr>
          <w:rFonts w:ascii="Palatino Linotype" w:hAnsi="Palatino Linotype"/>
          <w:i/>
          <w:sz w:val="18"/>
          <w:szCs w:val="18"/>
        </w:rPr>
        <w:t xml:space="preserve"> </w:t>
      </w:r>
      <w:r>
        <w:rPr>
          <w:rFonts w:ascii="Palatino Linotype" w:hAnsi="Palatino Linotype"/>
          <w:sz w:val="18"/>
          <w:szCs w:val="18"/>
        </w:rPr>
        <w:t>In</w:t>
      </w:r>
      <w:r>
        <w:rPr>
          <w:rFonts w:ascii="Palatino Linotype" w:hAnsi="Palatino Linotype"/>
          <w:i/>
          <w:sz w:val="18"/>
          <w:szCs w:val="18"/>
        </w:rPr>
        <w:t xml:space="preserve"> </w:t>
      </w:r>
      <w:r>
        <w:rPr>
          <w:rFonts w:ascii="Palatino Linotype" w:hAnsi="Palatino Linotype"/>
          <w:sz w:val="18"/>
          <w:szCs w:val="18"/>
        </w:rPr>
        <w:t>Proceedings</w:t>
      </w:r>
      <w:r>
        <w:rPr>
          <w:rFonts w:ascii="Palatino Linotype" w:hAnsi="Palatino Linotype"/>
          <w:i/>
          <w:sz w:val="18"/>
          <w:szCs w:val="18"/>
        </w:rPr>
        <w:t xml:space="preserve"> </w:t>
      </w:r>
      <w:r>
        <w:rPr>
          <w:rFonts w:ascii="Palatino Linotype" w:hAnsi="Palatino Linotype"/>
          <w:sz w:val="18"/>
          <w:szCs w:val="18"/>
        </w:rPr>
        <w:t>of</w:t>
      </w:r>
      <w:r>
        <w:rPr>
          <w:rFonts w:ascii="Palatino Linotype" w:hAnsi="Palatino Linotype"/>
          <w:i/>
          <w:sz w:val="18"/>
          <w:szCs w:val="18"/>
        </w:rPr>
        <w:t xml:space="preserve"> </w:t>
      </w:r>
      <w:r>
        <w:rPr>
          <w:rFonts w:ascii="Palatino Linotype" w:hAnsi="Palatino Linotype"/>
          <w:sz w:val="18"/>
          <w:szCs w:val="18"/>
        </w:rPr>
        <w:t>the</w:t>
      </w:r>
      <w:r>
        <w:rPr>
          <w:rFonts w:ascii="Palatino Linotype" w:hAnsi="Palatino Linotype"/>
          <w:i/>
          <w:sz w:val="18"/>
          <w:szCs w:val="18"/>
        </w:rPr>
        <w:t xml:space="preserve"> </w:t>
      </w:r>
      <w:r>
        <w:rPr>
          <w:rFonts w:ascii="Palatino Linotype" w:hAnsi="Palatino Linotype"/>
          <w:sz w:val="18"/>
          <w:szCs w:val="18"/>
        </w:rPr>
        <w:t>IEEE</w:t>
      </w:r>
      <w:r>
        <w:rPr>
          <w:rFonts w:ascii="Palatino Linotype" w:hAnsi="Palatino Linotype"/>
          <w:i/>
          <w:sz w:val="18"/>
          <w:szCs w:val="18"/>
        </w:rPr>
        <w:t xml:space="preserve"> </w:t>
      </w:r>
      <w:r>
        <w:rPr>
          <w:rFonts w:ascii="Palatino Linotype" w:hAnsi="Palatino Linotype"/>
          <w:sz w:val="18"/>
          <w:szCs w:val="18"/>
        </w:rPr>
        <w:t>Symposium</w:t>
      </w:r>
      <w:r>
        <w:rPr>
          <w:rFonts w:ascii="Palatino Linotype" w:hAnsi="Palatino Linotype"/>
          <w:i/>
          <w:sz w:val="18"/>
          <w:szCs w:val="18"/>
        </w:rPr>
        <w:t xml:space="preserve"> </w:t>
      </w:r>
      <w:r>
        <w:rPr>
          <w:rFonts w:ascii="Palatino Linotype" w:hAnsi="Palatino Linotype"/>
          <w:sz w:val="18"/>
          <w:szCs w:val="18"/>
        </w:rPr>
        <w:t>on</w:t>
      </w:r>
      <w:r>
        <w:rPr>
          <w:rFonts w:ascii="Palatino Linotype" w:hAnsi="Palatino Linotype"/>
          <w:i/>
          <w:sz w:val="18"/>
          <w:szCs w:val="18"/>
        </w:rPr>
        <w:t xml:space="preserve"> </w:t>
      </w:r>
      <w:r>
        <w:rPr>
          <w:rFonts w:ascii="Palatino Linotype" w:hAnsi="Palatino Linotype"/>
          <w:sz w:val="18"/>
          <w:szCs w:val="18"/>
        </w:rPr>
        <w:t>Humanities,</w:t>
      </w:r>
      <w:r>
        <w:rPr>
          <w:rFonts w:ascii="Palatino Linotype" w:hAnsi="Palatino Linotype"/>
          <w:i/>
          <w:sz w:val="18"/>
          <w:szCs w:val="18"/>
        </w:rPr>
        <w:t xml:space="preserve"> </w:t>
      </w:r>
      <w:r>
        <w:rPr>
          <w:rFonts w:ascii="Palatino Linotype" w:hAnsi="Palatino Linotype"/>
          <w:sz w:val="18"/>
          <w:szCs w:val="18"/>
        </w:rPr>
        <w:t>Science</w:t>
      </w:r>
      <w:r>
        <w:rPr>
          <w:rFonts w:ascii="Palatino Linotype" w:hAnsi="Palatino Linotype"/>
          <w:i/>
          <w:sz w:val="18"/>
          <w:szCs w:val="18"/>
        </w:rPr>
        <w:t xml:space="preserve"> </w:t>
      </w:r>
      <w:r>
        <w:rPr>
          <w:rFonts w:ascii="Palatino Linotype" w:hAnsi="Palatino Linotype"/>
          <w:sz w:val="18"/>
          <w:szCs w:val="18"/>
        </w:rPr>
        <w:t>and</w:t>
      </w:r>
      <w:r>
        <w:rPr>
          <w:rFonts w:ascii="Palatino Linotype" w:hAnsi="Palatino Linotype"/>
          <w:i/>
          <w:sz w:val="18"/>
          <w:szCs w:val="18"/>
        </w:rPr>
        <w:t xml:space="preserve"> </w:t>
      </w:r>
      <w:r>
        <w:rPr>
          <w:rFonts w:ascii="Palatino Linotype" w:hAnsi="Palatino Linotype"/>
          <w:sz w:val="18"/>
          <w:szCs w:val="18"/>
        </w:rPr>
        <w:t>Engineering</w:t>
      </w:r>
      <w:r>
        <w:rPr>
          <w:rFonts w:ascii="Palatino Linotype" w:hAnsi="Palatino Linotype"/>
          <w:i/>
          <w:sz w:val="18"/>
          <w:szCs w:val="18"/>
        </w:rPr>
        <w:t xml:space="preserve"> </w:t>
      </w:r>
      <w:r>
        <w:rPr>
          <w:rFonts w:ascii="Palatino Linotype" w:hAnsi="Palatino Linotype"/>
          <w:sz w:val="18"/>
          <w:szCs w:val="18"/>
        </w:rPr>
        <w:t>Research,</w:t>
      </w:r>
      <w:r>
        <w:rPr>
          <w:rFonts w:ascii="Palatino Linotype" w:hAnsi="Palatino Linotype"/>
          <w:i/>
          <w:sz w:val="18"/>
          <w:szCs w:val="18"/>
        </w:rPr>
        <w:t xml:space="preserve"> </w:t>
      </w:r>
      <w:r>
        <w:rPr>
          <w:rFonts w:ascii="Palatino Linotype" w:hAnsi="Palatino Linotype"/>
          <w:sz w:val="18"/>
          <w:szCs w:val="18"/>
        </w:rPr>
        <w:t>Kuala</w:t>
      </w:r>
      <w:r>
        <w:rPr>
          <w:rFonts w:ascii="Palatino Linotype" w:hAnsi="Palatino Linotype"/>
          <w:i/>
          <w:sz w:val="18"/>
          <w:szCs w:val="18"/>
        </w:rPr>
        <w:t xml:space="preserve"> </w:t>
      </w:r>
      <w:r>
        <w:rPr>
          <w:rFonts w:ascii="Palatino Linotype" w:hAnsi="Palatino Linotype"/>
          <w:sz w:val="18"/>
          <w:szCs w:val="18"/>
        </w:rPr>
        <w:t>Lumpur,</w:t>
      </w:r>
      <w:r>
        <w:rPr>
          <w:rFonts w:ascii="Palatino Linotype" w:hAnsi="Palatino Linotype"/>
          <w:i/>
          <w:sz w:val="18"/>
          <w:szCs w:val="18"/>
        </w:rPr>
        <w:t xml:space="preserve"> </w:t>
      </w:r>
      <w:r>
        <w:rPr>
          <w:rFonts w:ascii="Palatino Linotype" w:hAnsi="Palatino Linotype"/>
          <w:sz w:val="18"/>
          <w:szCs w:val="18"/>
        </w:rPr>
        <w:t>Malaysia,</w:t>
      </w:r>
      <w:r>
        <w:rPr>
          <w:rFonts w:ascii="Palatino Linotype" w:hAnsi="Palatino Linotype"/>
          <w:i/>
          <w:sz w:val="18"/>
          <w:szCs w:val="18"/>
        </w:rPr>
        <w:t xml:space="preserve"> </w:t>
      </w:r>
      <w:r>
        <w:rPr>
          <w:rFonts w:ascii="Palatino Linotype" w:hAnsi="Palatino Linotype"/>
          <w:sz w:val="18"/>
          <w:szCs w:val="18"/>
        </w:rPr>
        <w:t>24–27</w:t>
      </w:r>
      <w:r>
        <w:rPr>
          <w:rFonts w:ascii="Palatino Linotype" w:hAnsi="Palatino Linotype"/>
          <w:i/>
          <w:sz w:val="18"/>
          <w:szCs w:val="18"/>
        </w:rPr>
        <w:t xml:space="preserve"> </w:t>
      </w:r>
      <w:r>
        <w:rPr>
          <w:rFonts w:ascii="Palatino Linotype" w:hAnsi="Palatino Linotype"/>
          <w:sz w:val="18"/>
          <w:szCs w:val="18"/>
        </w:rPr>
        <w:t>June</w:t>
      </w:r>
      <w:r>
        <w:rPr>
          <w:rFonts w:ascii="Palatino Linotype" w:hAnsi="Palatino Linotype"/>
          <w:i/>
          <w:sz w:val="18"/>
          <w:szCs w:val="18"/>
        </w:rPr>
        <w:t xml:space="preserve"> </w:t>
      </w:r>
      <w:r>
        <w:rPr>
          <w:rFonts w:ascii="Palatino Linotype" w:hAnsi="Palatino Linotype"/>
          <w:sz w:val="18"/>
          <w:szCs w:val="18"/>
        </w:rPr>
        <w:t>2012.</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Martin,</w:t>
      </w:r>
      <w:r>
        <w:rPr>
          <w:rFonts w:ascii="Palatino Linotype" w:hAnsi="Palatino Linotype"/>
          <w:i/>
          <w:sz w:val="18"/>
          <w:szCs w:val="18"/>
        </w:rPr>
        <w:t xml:space="preserve"> </w:t>
      </w:r>
      <w:r>
        <w:rPr>
          <w:rFonts w:ascii="Palatino Linotype" w:hAnsi="Palatino Linotype"/>
          <w:sz w:val="18"/>
          <w:szCs w:val="18"/>
        </w:rPr>
        <w:t>A.G.;</w:t>
      </w:r>
      <w:r>
        <w:rPr>
          <w:rFonts w:ascii="Palatino Linotype" w:hAnsi="Palatino Linotype"/>
          <w:i/>
          <w:sz w:val="18"/>
          <w:szCs w:val="18"/>
        </w:rPr>
        <w:t xml:space="preserve"> </w:t>
      </w:r>
      <w:r>
        <w:rPr>
          <w:rFonts w:ascii="Palatino Linotype" w:hAnsi="Palatino Linotype"/>
          <w:sz w:val="18"/>
          <w:szCs w:val="18"/>
        </w:rPr>
        <w:t>Martinez,</w:t>
      </w:r>
      <w:r>
        <w:rPr>
          <w:rFonts w:ascii="Palatino Linotype" w:hAnsi="Palatino Linotype"/>
          <w:i/>
          <w:sz w:val="18"/>
          <w:szCs w:val="18"/>
        </w:rPr>
        <w:t xml:space="preserve"> </w:t>
      </w:r>
      <w:r>
        <w:rPr>
          <w:rFonts w:ascii="Palatino Linotype" w:hAnsi="Palatino Linotype"/>
          <w:sz w:val="18"/>
          <w:szCs w:val="18"/>
        </w:rPr>
        <w:t>J.M.</w:t>
      </w:r>
      <w:r>
        <w:rPr>
          <w:rFonts w:ascii="Palatino Linotype" w:hAnsi="Palatino Linotype"/>
          <w:i/>
          <w:sz w:val="18"/>
          <w:szCs w:val="18"/>
        </w:rPr>
        <w:t xml:space="preserve"> </w:t>
      </w:r>
      <w:r>
        <w:rPr>
          <w:rFonts w:ascii="Palatino Linotype" w:hAnsi="Palatino Linotype"/>
          <w:sz w:val="18"/>
          <w:szCs w:val="18"/>
        </w:rPr>
        <w:t>People</w:t>
      </w:r>
      <w:r>
        <w:rPr>
          <w:rFonts w:ascii="Palatino Linotype" w:hAnsi="Palatino Linotype"/>
          <w:i/>
          <w:sz w:val="18"/>
          <w:szCs w:val="18"/>
        </w:rPr>
        <w:t xml:space="preserve"> </w:t>
      </w:r>
      <w:r>
        <w:rPr>
          <w:rFonts w:ascii="Palatino Linotype" w:hAnsi="Palatino Linotype"/>
          <w:sz w:val="18"/>
          <w:szCs w:val="18"/>
        </w:rPr>
        <w:t>Detection</w:t>
      </w:r>
      <w:r>
        <w:rPr>
          <w:rFonts w:ascii="Palatino Linotype" w:hAnsi="Palatino Linotype"/>
          <w:i/>
          <w:sz w:val="18"/>
          <w:szCs w:val="18"/>
        </w:rPr>
        <w:t xml:space="preserve"> </w:t>
      </w:r>
      <w:r>
        <w:rPr>
          <w:rFonts w:ascii="Palatino Linotype" w:hAnsi="Palatino Linotype"/>
          <w:sz w:val="18"/>
          <w:szCs w:val="18"/>
        </w:rPr>
        <w:t>in</w:t>
      </w:r>
      <w:r>
        <w:rPr>
          <w:rFonts w:ascii="Palatino Linotype" w:hAnsi="Palatino Linotype"/>
          <w:i/>
          <w:sz w:val="18"/>
          <w:szCs w:val="18"/>
        </w:rPr>
        <w:t xml:space="preserve"> </w:t>
      </w:r>
      <w:r>
        <w:rPr>
          <w:rFonts w:ascii="Palatino Linotype" w:hAnsi="Palatino Linotype"/>
          <w:sz w:val="18"/>
          <w:szCs w:val="18"/>
        </w:rPr>
        <w:t>Surveillance:</w:t>
      </w:r>
      <w:r>
        <w:rPr>
          <w:rFonts w:ascii="Palatino Linotype" w:hAnsi="Palatino Linotype"/>
          <w:i/>
          <w:sz w:val="18"/>
          <w:szCs w:val="18"/>
        </w:rPr>
        <w:t xml:space="preserve"> </w:t>
      </w:r>
      <w:r>
        <w:rPr>
          <w:rFonts w:ascii="Palatino Linotype" w:hAnsi="Palatino Linotype"/>
          <w:sz w:val="18"/>
          <w:szCs w:val="18"/>
        </w:rPr>
        <w:t>Classification</w:t>
      </w:r>
      <w:r>
        <w:rPr>
          <w:rFonts w:ascii="Palatino Linotype" w:hAnsi="Palatino Linotype"/>
          <w:i/>
          <w:sz w:val="18"/>
          <w:szCs w:val="18"/>
        </w:rPr>
        <w:t xml:space="preserve"> </w:t>
      </w:r>
      <w:r>
        <w:rPr>
          <w:rFonts w:ascii="Palatino Linotype" w:hAnsi="Palatino Linotype"/>
          <w:sz w:val="18"/>
          <w:szCs w:val="18"/>
        </w:rPr>
        <w:t>and</w:t>
      </w:r>
      <w:r>
        <w:rPr>
          <w:rFonts w:ascii="Palatino Linotype" w:hAnsi="Palatino Linotype"/>
          <w:i/>
          <w:sz w:val="18"/>
          <w:szCs w:val="18"/>
        </w:rPr>
        <w:t xml:space="preserve"> </w:t>
      </w:r>
      <w:r>
        <w:rPr>
          <w:rFonts w:ascii="Palatino Linotype" w:hAnsi="Palatino Linotype"/>
          <w:sz w:val="18"/>
          <w:szCs w:val="18"/>
        </w:rPr>
        <w:t>Evaluation.</w:t>
      </w:r>
      <w:r>
        <w:rPr>
          <w:rFonts w:ascii="Palatino Linotype" w:hAnsi="Palatino Linotype"/>
          <w:i/>
          <w:sz w:val="18"/>
          <w:szCs w:val="18"/>
        </w:rPr>
        <w:t xml:space="preserve"> </w:t>
      </w:r>
      <w:r>
        <w:rPr>
          <w:rFonts w:ascii="Palatino Linotype" w:hAnsi="Palatino Linotype"/>
          <w:i/>
          <w:iCs/>
          <w:sz w:val="18"/>
          <w:szCs w:val="18"/>
        </w:rPr>
        <w:t xml:space="preserve">IET Comput. Vis. </w:t>
      </w:r>
      <w:r>
        <w:rPr>
          <w:rFonts w:ascii="Palatino Linotype" w:hAnsi="Palatino Linotype"/>
          <w:b/>
          <w:bCs/>
          <w:sz w:val="18"/>
          <w:szCs w:val="18"/>
        </w:rPr>
        <w:t>2015</w:t>
      </w:r>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i/>
          <w:iCs/>
          <w:sz w:val="18"/>
          <w:szCs w:val="18"/>
        </w:rPr>
        <w:t>9,</w:t>
      </w:r>
      <w:r>
        <w:rPr>
          <w:rFonts w:ascii="Palatino Linotype" w:hAnsi="Palatino Linotype"/>
          <w:i/>
          <w:sz w:val="18"/>
          <w:szCs w:val="18"/>
        </w:rPr>
        <w:t xml:space="preserve"> </w:t>
      </w:r>
      <w:r>
        <w:rPr>
          <w:rFonts w:ascii="Palatino Linotype" w:hAnsi="Palatino Linotype"/>
          <w:sz w:val="18"/>
          <w:szCs w:val="18"/>
        </w:rPr>
        <w:t>779–788.</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Krizhevsky,</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Sutskever,</w:t>
      </w:r>
      <w:r>
        <w:rPr>
          <w:rFonts w:ascii="Palatino Linotype" w:hAnsi="Palatino Linotype"/>
          <w:i/>
          <w:sz w:val="18"/>
          <w:szCs w:val="18"/>
        </w:rPr>
        <w:t xml:space="preserve"> </w:t>
      </w:r>
      <w:r>
        <w:rPr>
          <w:rFonts w:ascii="Palatino Linotype" w:hAnsi="Palatino Linotype"/>
          <w:sz w:val="18"/>
          <w:szCs w:val="18"/>
        </w:rPr>
        <w:t>I.;</w:t>
      </w:r>
      <w:r>
        <w:rPr>
          <w:rFonts w:ascii="Palatino Linotype" w:hAnsi="Palatino Linotype"/>
          <w:i/>
          <w:sz w:val="18"/>
          <w:szCs w:val="18"/>
        </w:rPr>
        <w:t xml:space="preserve"> </w:t>
      </w:r>
      <w:r>
        <w:rPr>
          <w:rFonts w:ascii="Palatino Linotype" w:hAnsi="Palatino Linotype"/>
          <w:sz w:val="18"/>
          <w:szCs w:val="18"/>
        </w:rPr>
        <w:t>Hinton,</w:t>
      </w:r>
      <w:r>
        <w:rPr>
          <w:rFonts w:ascii="Palatino Linotype" w:hAnsi="Palatino Linotype"/>
          <w:i/>
          <w:sz w:val="18"/>
          <w:szCs w:val="18"/>
        </w:rPr>
        <w:t xml:space="preserve"> </w:t>
      </w:r>
      <w:r>
        <w:rPr>
          <w:rFonts w:ascii="Palatino Linotype" w:hAnsi="Palatino Linotype"/>
          <w:sz w:val="18"/>
          <w:szCs w:val="18"/>
        </w:rPr>
        <w:t>G.E.</w:t>
      </w:r>
      <w:r>
        <w:rPr>
          <w:rFonts w:ascii="Palatino Linotype" w:hAnsi="Palatino Linotype"/>
          <w:i/>
          <w:sz w:val="18"/>
          <w:szCs w:val="18"/>
        </w:rPr>
        <w:t xml:space="preserve"> </w:t>
      </w:r>
      <w:r>
        <w:rPr>
          <w:rFonts w:ascii="Palatino Linotype" w:hAnsi="Palatino Linotype"/>
          <w:sz w:val="18"/>
          <w:szCs w:val="18"/>
        </w:rPr>
        <w:t>Imagenet</w:t>
      </w:r>
      <w:r>
        <w:rPr>
          <w:rFonts w:ascii="Palatino Linotype" w:hAnsi="Palatino Linotype"/>
          <w:i/>
          <w:sz w:val="18"/>
          <w:szCs w:val="18"/>
        </w:rPr>
        <w:t xml:space="preserve"> </w:t>
      </w:r>
      <w:r>
        <w:rPr>
          <w:rFonts w:ascii="Palatino Linotype" w:hAnsi="Palatino Linotype"/>
          <w:sz w:val="18"/>
          <w:szCs w:val="18"/>
        </w:rPr>
        <w:t>classification</w:t>
      </w:r>
      <w:r>
        <w:rPr>
          <w:rFonts w:ascii="Palatino Linotype" w:hAnsi="Palatino Linotype"/>
          <w:i/>
          <w:sz w:val="18"/>
          <w:szCs w:val="18"/>
        </w:rPr>
        <w:t xml:space="preserve"> </w:t>
      </w:r>
      <w:r>
        <w:rPr>
          <w:rFonts w:ascii="Palatino Linotype" w:hAnsi="Palatino Linotype"/>
          <w:sz w:val="18"/>
          <w:szCs w:val="18"/>
        </w:rPr>
        <w:t>with</w:t>
      </w:r>
      <w:r>
        <w:rPr>
          <w:rFonts w:ascii="Palatino Linotype" w:hAnsi="Palatino Linotype"/>
          <w:i/>
          <w:sz w:val="18"/>
          <w:szCs w:val="18"/>
        </w:rPr>
        <w:t xml:space="preserve"> </w:t>
      </w:r>
      <w:r>
        <w:rPr>
          <w:rFonts w:ascii="Palatino Linotype" w:hAnsi="Palatino Linotype"/>
          <w:sz w:val="18"/>
          <w:szCs w:val="18"/>
        </w:rPr>
        <w:t>deep</w:t>
      </w:r>
      <w:r>
        <w:rPr>
          <w:rFonts w:ascii="Palatino Linotype" w:hAnsi="Palatino Linotype"/>
          <w:i/>
          <w:sz w:val="18"/>
          <w:szCs w:val="18"/>
        </w:rPr>
        <w:t xml:space="preserve"> </w:t>
      </w:r>
      <w:r>
        <w:rPr>
          <w:rFonts w:ascii="Palatino Linotype" w:hAnsi="Palatino Linotype"/>
          <w:sz w:val="18"/>
          <w:szCs w:val="18"/>
        </w:rPr>
        <w:t>convolutional</w:t>
      </w:r>
      <w:r>
        <w:rPr>
          <w:rFonts w:ascii="Palatino Linotype" w:hAnsi="Palatino Linotype"/>
          <w:i/>
          <w:sz w:val="18"/>
          <w:szCs w:val="18"/>
        </w:rPr>
        <w:t xml:space="preserve"> </w:t>
      </w:r>
      <w:r>
        <w:rPr>
          <w:rFonts w:ascii="Palatino Linotype" w:hAnsi="Palatino Linotype"/>
          <w:sz w:val="18"/>
          <w:szCs w:val="18"/>
        </w:rPr>
        <w:t>neural</w:t>
      </w:r>
      <w:r>
        <w:rPr>
          <w:rFonts w:ascii="Palatino Linotype" w:hAnsi="Palatino Linotype"/>
          <w:i/>
          <w:sz w:val="18"/>
          <w:szCs w:val="18"/>
        </w:rPr>
        <w:t xml:space="preserve"> </w:t>
      </w:r>
      <w:r>
        <w:rPr>
          <w:rFonts w:ascii="Palatino Linotype" w:hAnsi="Palatino Linotype"/>
          <w:sz w:val="18"/>
          <w:szCs w:val="18"/>
        </w:rPr>
        <w:t>networks.</w:t>
      </w:r>
      <w:r>
        <w:rPr>
          <w:rFonts w:ascii="Palatino Linotype" w:hAnsi="Palatino Linotype"/>
          <w:i/>
          <w:sz w:val="18"/>
          <w:szCs w:val="18"/>
        </w:rPr>
        <w:t xml:space="preserve"> Adv. Neural Inf. Process. Syst. </w:t>
      </w:r>
      <w:r>
        <w:rPr>
          <w:rFonts w:ascii="Palatino Linotype" w:hAnsi="Palatino Linotype"/>
          <w:b/>
          <w:sz w:val="18"/>
          <w:szCs w:val="18"/>
        </w:rPr>
        <w:t>2012</w:t>
      </w:r>
      <w:r>
        <w:rPr>
          <w:rFonts w:ascii="Palatino Linotype" w:hAnsi="Palatino Linotype"/>
          <w:sz w:val="18"/>
          <w:szCs w:val="18"/>
        </w:rPr>
        <w:t>,</w:t>
      </w:r>
      <w:r>
        <w:rPr>
          <w:rFonts w:ascii="Palatino Linotype" w:hAnsi="Palatino Linotype"/>
          <w:i/>
          <w:sz w:val="18"/>
          <w:szCs w:val="18"/>
        </w:rPr>
        <w:t xml:space="preserve"> 25</w:t>
      </w:r>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1097–1105.</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Jin,</w:t>
      </w:r>
      <w:r>
        <w:rPr>
          <w:rFonts w:ascii="Palatino Linotype" w:hAnsi="Palatino Linotype"/>
          <w:i/>
          <w:sz w:val="18"/>
          <w:szCs w:val="18"/>
        </w:rPr>
        <w:t xml:space="preserve"> </w:t>
      </w:r>
      <w:r>
        <w:rPr>
          <w:rFonts w:ascii="Palatino Linotype" w:hAnsi="Palatino Linotype"/>
          <w:sz w:val="18"/>
          <w:szCs w:val="18"/>
        </w:rPr>
        <w:t>J.;</w:t>
      </w:r>
      <w:r>
        <w:rPr>
          <w:rFonts w:ascii="Palatino Linotype" w:hAnsi="Palatino Linotype"/>
          <w:i/>
          <w:sz w:val="18"/>
          <w:szCs w:val="18"/>
        </w:rPr>
        <w:t xml:space="preserve"> </w:t>
      </w:r>
      <w:r>
        <w:rPr>
          <w:rFonts w:ascii="Palatino Linotype" w:hAnsi="Palatino Linotype"/>
          <w:sz w:val="18"/>
          <w:szCs w:val="18"/>
        </w:rPr>
        <w:t>Fu,</w:t>
      </w:r>
      <w:r>
        <w:rPr>
          <w:rFonts w:ascii="Palatino Linotype" w:hAnsi="Palatino Linotype"/>
          <w:i/>
          <w:sz w:val="18"/>
          <w:szCs w:val="18"/>
        </w:rPr>
        <w:t xml:space="preserve"> </w:t>
      </w:r>
      <w:r>
        <w:rPr>
          <w:rFonts w:ascii="Palatino Linotype" w:hAnsi="Palatino Linotype"/>
          <w:sz w:val="18"/>
          <w:szCs w:val="18"/>
        </w:rPr>
        <w:t>K.;</w:t>
      </w:r>
      <w:r>
        <w:rPr>
          <w:rFonts w:ascii="Palatino Linotype" w:hAnsi="Palatino Linotype"/>
          <w:i/>
          <w:sz w:val="18"/>
          <w:szCs w:val="18"/>
        </w:rPr>
        <w:t xml:space="preserve"> </w:t>
      </w:r>
      <w:r>
        <w:rPr>
          <w:rFonts w:ascii="Palatino Linotype" w:hAnsi="Palatino Linotype"/>
          <w:sz w:val="18"/>
          <w:szCs w:val="18"/>
        </w:rPr>
        <w:t>Zhang,</w:t>
      </w:r>
      <w:r>
        <w:rPr>
          <w:rFonts w:ascii="Palatino Linotype" w:hAnsi="Palatino Linotype"/>
          <w:i/>
          <w:sz w:val="18"/>
          <w:szCs w:val="18"/>
        </w:rPr>
        <w:t xml:space="preserve"> </w:t>
      </w:r>
      <w:r>
        <w:rPr>
          <w:rFonts w:ascii="Palatino Linotype" w:hAnsi="Palatino Linotype"/>
          <w:sz w:val="18"/>
          <w:szCs w:val="18"/>
        </w:rPr>
        <w:t>C.</w:t>
      </w:r>
      <w:r>
        <w:rPr>
          <w:rFonts w:ascii="Palatino Linotype" w:hAnsi="Palatino Linotype"/>
          <w:i/>
          <w:sz w:val="18"/>
          <w:szCs w:val="18"/>
        </w:rPr>
        <w:t xml:space="preserve"> </w:t>
      </w:r>
      <w:r>
        <w:rPr>
          <w:rFonts w:ascii="Palatino Linotype" w:hAnsi="Palatino Linotype"/>
          <w:sz w:val="18"/>
          <w:szCs w:val="18"/>
        </w:rPr>
        <w:t>Traffic</w:t>
      </w:r>
      <w:r>
        <w:rPr>
          <w:rFonts w:ascii="Palatino Linotype" w:hAnsi="Palatino Linotype"/>
          <w:i/>
          <w:sz w:val="18"/>
          <w:szCs w:val="18"/>
        </w:rPr>
        <w:t xml:space="preserve"> </w:t>
      </w:r>
      <w:r>
        <w:rPr>
          <w:rFonts w:ascii="Palatino Linotype" w:hAnsi="Palatino Linotype"/>
          <w:sz w:val="18"/>
          <w:szCs w:val="18"/>
        </w:rPr>
        <w:t>Sign</w:t>
      </w:r>
      <w:r>
        <w:rPr>
          <w:rFonts w:ascii="Palatino Linotype" w:hAnsi="Palatino Linotype"/>
          <w:i/>
          <w:sz w:val="18"/>
          <w:szCs w:val="18"/>
        </w:rPr>
        <w:t xml:space="preserve"> </w:t>
      </w:r>
      <w:r>
        <w:rPr>
          <w:rFonts w:ascii="Palatino Linotype" w:hAnsi="Palatino Linotype"/>
          <w:sz w:val="18"/>
          <w:szCs w:val="18"/>
        </w:rPr>
        <w:t>Recognition</w:t>
      </w:r>
      <w:r>
        <w:rPr>
          <w:rFonts w:ascii="Palatino Linotype" w:hAnsi="Palatino Linotype"/>
          <w:i/>
          <w:sz w:val="18"/>
          <w:szCs w:val="18"/>
        </w:rPr>
        <w:t xml:space="preserve"> </w:t>
      </w:r>
      <w:r>
        <w:rPr>
          <w:rFonts w:ascii="Palatino Linotype" w:hAnsi="Palatino Linotype"/>
          <w:sz w:val="18"/>
          <w:szCs w:val="18"/>
        </w:rPr>
        <w:t>with</w:t>
      </w:r>
      <w:r>
        <w:rPr>
          <w:rFonts w:ascii="Palatino Linotype" w:hAnsi="Palatino Linotype"/>
          <w:i/>
          <w:sz w:val="18"/>
          <w:szCs w:val="18"/>
        </w:rPr>
        <w:t xml:space="preserve"> </w:t>
      </w:r>
      <w:r>
        <w:rPr>
          <w:rFonts w:ascii="Palatino Linotype" w:hAnsi="Palatino Linotype"/>
          <w:sz w:val="18"/>
          <w:szCs w:val="18"/>
        </w:rPr>
        <w:t>Hinge</w:t>
      </w:r>
      <w:r>
        <w:rPr>
          <w:rFonts w:ascii="Palatino Linotype" w:hAnsi="Palatino Linotype"/>
          <w:i/>
          <w:sz w:val="18"/>
          <w:szCs w:val="18"/>
        </w:rPr>
        <w:t xml:space="preserve"> </w:t>
      </w:r>
      <w:r>
        <w:rPr>
          <w:rFonts w:ascii="Palatino Linotype" w:hAnsi="Palatino Linotype"/>
          <w:sz w:val="18"/>
          <w:szCs w:val="18"/>
        </w:rPr>
        <w:t>Loss</w:t>
      </w:r>
      <w:r>
        <w:rPr>
          <w:rFonts w:ascii="Palatino Linotype" w:hAnsi="Palatino Linotype"/>
          <w:i/>
          <w:sz w:val="18"/>
          <w:szCs w:val="18"/>
        </w:rPr>
        <w:t xml:space="preserve"> </w:t>
      </w:r>
      <w:r>
        <w:rPr>
          <w:rFonts w:ascii="Palatino Linotype" w:hAnsi="Palatino Linotype"/>
          <w:sz w:val="18"/>
          <w:szCs w:val="18"/>
        </w:rPr>
        <w:t>Trained</w:t>
      </w:r>
      <w:r>
        <w:rPr>
          <w:rFonts w:ascii="Palatino Linotype" w:hAnsi="Palatino Linotype"/>
          <w:i/>
          <w:sz w:val="18"/>
          <w:szCs w:val="18"/>
        </w:rPr>
        <w:t xml:space="preserve"> </w:t>
      </w:r>
      <w:r>
        <w:rPr>
          <w:rFonts w:ascii="Palatino Linotype" w:hAnsi="Palatino Linotype"/>
          <w:sz w:val="18"/>
          <w:szCs w:val="18"/>
        </w:rPr>
        <w:t>Convolutional</w:t>
      </w:r>
      <w:r>
        <w:rPr>
          <w:rFonts w:ascii="Palatino Linotype" w:hAnsi="Palatino Linotype"/>
          <w:i/>
          <w:sz w:val="18"/>
          <w:szCs w:val="18"/>
        </w:rPr>
        <w:t xml:space="preserve"> </w:t>
      </w:r>
      <w:r>
        <w:rPr>
          <w:rFonts w:ascii="Palatino Linotype" w:hAnsi="Palatino Linotype"/>
          <w:sz w:val="18"/>
          <w:szCs w:val="18"/>
        </w:rPr>
        <w:t>Neural</w:t>
      </w:r>
      <w:r>
        <w:rPr>
          <w:rFonts w:ascii="Palatino Linotype" w:hAnsi="Palatino Linotype"/>
          <w:i/>
          <w:sz w:val="18"/>
          <w:szCs w:val="18"/>
        </w:rPr>
        <w:t xml:space="preserve"> </w:t>
      </w:r>
      <w:r>
        <w:rPr>
          <w:rFonts w:ascii="Palatino Linotype" w:hAnsi="Palatino Linotype"/>
          <w:sz w:val="18"/>
          <w:szCs w:val="18"/>
        </w:rPr>
        <w:t>Networks.</w:t>
      </w:r>
      <w:r>
        <w:rPr>
          <w:rFonts w:ascii="Palatino Linotype" w:hAnsi="Palatino Linotype"/>
          <w:i/>
          <w:sz w:val="18"/>
          <w:szCs w:val="18"/>
        </w:rPr>
        <w:t xml:space="preserve"> IEEE Trans. Intell. Transp. Syst. </w:t>
      </w:r>
      <w:r>
        <w:rPr>
          <w:rFonts w:ascii="Palatino Linotype" w:hAnsi="Palatino Linotype"/>
          <w:b/>
          <w:sz w:val="18"/>
          <w:szCs w:val="18"/>
        </w:rPr>
        <w:t>2014</w:t>
      </w:r>
      <w:r>
        <w:rPr>
          <w:rFonts w:ascii="Palatino Linotype" w:hAnsi="Palatino Linotype"/>
          <w:sz w:val="18"/>
          <w:szCs w:val="18"/>
        </w:rPr>
        <w:t>,</w:t>
      </w:r>
      <w:r>
        <w:rPr>
          <w:rFonts w:ascii="Palatino Linotype" w:hAnsi="Palatino Linotype"/>
          <w:i/>
          <w:sz w:val="18"/>
          <w:szCs w:val="18"/>
        </w:rPr>
        <w:t xml:space="preserve"> 15</w:t>
      </w:r>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1991–2000.</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Chen,</w:t>
      </w:r>
      <w:r>
        <w:rPr>
          <w:rFonts w:ascii="Palatino Linotype" w:hAnsi="Palatino Linotype"/>
          <w:i/>
          <w:sz w:val="18"/>
          <w:szCs w:val="18"/>
        </w:rPr>
        <w:t xml:space="preserve"> </w:t>
      </w:r>
      <w:r>
        <w:rPr>
          <w:rFonts w:ascii="Palatino Linotype" w:hAnsi="Palatino Linotype"/>
          <w:sz w:val="18"/>
          <w:szCs w:val="18"/>
        </w:rPr>
        <w:t>X.;</w:t>
      </w:r>
      <w:r>
        <w:rPr>
          <w:rFonts w:ascii="Palatino Linotype" w:hAnsi="Palatino Linotype"/>
          <w:i/>
          <w:sz w:val="18"/>
          <w:szCs w:val="18"/>
        </w:rPr>
        <w:t xml:space="preserve"> </w:t>
      </w:r>
      <w:r>
        <w:rPr>
          <w:rFonts w:ascii="Palatino Linotype" w:hAnsi="Palatino Linotype"/>
          <w:sz w:val="18"/>
          <w:szCs w:val="18"/>
        </w:rPr>
        <w:t>Xiang,</w:t>
      </w:r>
      <w:r>
        <w:rPr>
          <w:rFonts w:ascii="Palatino Linotype" w:hAnsi="Palatino Linotype"/>
          <w:i/>
          <w:sz w:val="18"/>
          <w:szCs w:val="18"/>
        </w:rPr>
        <w:t xml:space="preserve"> </w:t>
      </w:r>
      <w:r>
        <w:rPr>
          <w:rFonts w:ascii="Palatino Linotype" w:hAnsi="Palatino Linotype"/>
          <w:sz w:val="18"/>
          <w:szCs w:val="18"/>
        </w:rPr>
        <w:t>S.;</w:t>
      </w:r>
      <w:r>
        <w:rPr>
          <w:rFonts w:ascii="Palatino Linotype" w:hAnsi="Palatino Linotype"/>
          <w:i/>
          <w:sz w:val="18"/>
          <w:szCs w:val="18"/>
        </w:rPr>
        <w:t xml:space="preserve"> </w:t>
      </w:r>
      <w:r>
        <w:rPr>
          <w:rFonts w:ascii="Palatino Linotype" w:hAnsi="Palatino Linotype"/>
          <w:sz w:val="18"/>
          <w:szCs w:val="18"/>
        </w:rPr>
        <w:t>Liu,</w:t>
      </w:r>
      <w:r>
        <w:rPr>
          <w:rFonts w:ascii="Palatino Linotype" w:hAnsi="Palatino Linotype"/>
          <w:i/>
          <w:sz w:val="18"/>
          <w:szCs w:val="18"/>
        </w:rPr>
        <w:t xml:space="preserve"> </w:t>
      </w:r>
      <w:r>
        <w:rPr>
          <w:rFonts w:ascii="Palatino Linotype" w:hAnsi="Palatino Linotype"/>
          <w:sz w:val="18"/>
          <w:szCs w:val="18"/>
        </w:rPr>
        <w:t>C.;</w:t>
      </w:r>
      <w:r>
        <w:rPr>
          <w:rFonts w:ascii="Palatino Linotype" w:hAnsi="Palatino Linotype"/>
          <w:i/>
          <w:sz w:val="18"/>
          <w:szCs w:val="18"/>
        </w:rPr>
        <w:t xml:space="preserve"> </w:t>
      </w:r>
      <w:r>
        <w:rPr>
          <w:rFonts w:ascii="Palatino Linotype" w:hAnsi="Palatino Linotype"/>
          <w:sz w:val="18"/>
          <w:szCs w:val="18"/>
        </w:rPr>
        <w:t>Pan,</w:t>
      </w:r>
      <w:r>
        <w:rPr>
          <w:rFonts w:ascii="Palatino Linotype" w:hAnsi="Palatino Linotype"/>
          <w:i/>
          <w:sz w:val="18"/>
          <w:szCs w:val="18"/>
        </w:rPr>
        <w:t xml:space="preserve"> </w:t>
      </w:r>
      <w:r>
        <w:rPr>
          <w:rFonts w:ascii="Palatino Linotype" w:hAnsi="Palatino Linotype"/>
          <w:sz w:val="18"/>
          <w:szCs w:val="18"/>
        </w:rPr>
        <w:t>C.</w:t>
      </w:r>
      <w:r>
        <w:rPr>
          <w:rFonts w:ascii="Palatino Linotype" w:hAnsi="Palatino Linotype"/>
          <w:i/>
          <w:sz w:val="18"/>
          <w:szCs w:val="18"/>
        </w:rPr>
        <w:t xml:space="preserve"> </w:t>
      </w:r>
      <w:r>
        <w:rPr>
          <w:rFonts w:ascii="Palatino Linotype" w:hAnsi="Palatino Linotype"/>
          <w:sz w:val="18"/>
          <w:szCs w:val="18"/>
        </w:rPr>
        <w:t>Vehicle</w:t>
      </w:r>
      <w:r>
        <w:rPr>
          <w:rFonts w:ascii="Palatino Linotype" w:hAnsi="Palatino Linotype"/>
          <w:i/>
          <w:sz w:val="18"/>
          <w:szCs w:val="18"/>
        </w:rPr>
        <w:t xml:space="preserve"> </w:t>
      </w:r>
      <w:r>
        <w:rPr>
          <w:rFonts w:ascii="Palatino Linotype" w:hAnsi="Palatino Linotype"/>
          <w:sz w:val="18"/>
          <w:szCs w:val="18"/>
        </w:rPr>
        <w:t>Detection</w:t>
      </w:r>
      <w:r>
        <w:rPr>
          <w:rFonts w:ascii="Palatino Linotype" w:hAnsi="Palatino Linotype"/>
          <w:i/>
          <w:sz w:val="18"/>
          <w:szCs w:val="18"/>
        </w:rPr>
        <w:t xml:space="preserve"> </w:t>
      </w:r>
      <w:r>
        <w:rPr>
          <w:rFonts w:ascii="Palatino Linotype" w:hAnsi="Palatino Linotype"/>
          <w:sz w:val="18"/>
          <w:szCs w:val="18"/>
        </w:rPr>
        <w:t>in</w:t>
      </w:r>
      <w:r>
        <w:rPr>
          <w:rFonts w:ascii="Palatino Linotype" w:hAnsi="Palatino Linotype"/>
          <w:i/>
          <w:sz w:val="18"/>
          <w:szCs w:val="18"/>
        </w:rPr>
        <w:t xml:space="preserve"> </w:t>
      </w:r>
      <w:r>
        <w:rPr>
          <w:rFonts w:ascii="Palatino Linotype" w:hAnsi="Palatino Linotype"/>
          <w:sz w:val="18"/>
          <w:szCs w:val="18"/>
        </w:rPr>
        <w:t>Satellite</w:t>
      </w:r>
      <w:r>
        <w:rPr>
          <w:rFonts w:ascii="Palatino Linotype" w:hAnsi="Palatino Linotype"/>
          <w:i/>
          <w:sz w:val="18"/>
          <w:szCs w:val="18"/>
        </w:rPr>
        <w:t xml:space="preserve"> </w:t>
      </w:r>
      <w:r>
        <w:rPr>
          <w:rFonts w:ascii="Palatino Linotype" w:hAnsi="Palatino Linotype"/>
          <w:sz w:val="18"/>
          <w:szCs w:val="18"/>
        </w:rPr>
        <w:t>Images</w:t>
      </w:r>
      <w:r>
        <w:rPr>
          <w:rFonts w:ascii="Palatino Linotype" w:hAnsi="Palatino Linotype"/>
          <w:i/>
          <w:sz w:val="18"/>
          <w:szCs w:val="18"/>
        </w:rPr>
        <w:t xml:space="preserve"> </w:t>
      </w:r>
      <w:r>
        <w:rPr>
          <w:rFonts w:ascii="Palatino Linotype" w:hAnsi="Palatino Linotype"/>
          <w:sz w:val="18"/>
          <w:szCs w:val="18"/>
        </w:rPr>
        <w:t>by</w:t>
      </w:r>
      <w:r>
        <w:rPr>
          <w:rFonts w:ascii="Palatino Linotype" w:hAnsi="Palatino Linotype"/>
          <w:i/>
          <w:sz w:val="18"/>
          <w:szCs w:val="18"/>
        </w:rPr>
        <w:t xml:space="preserve"> </w:t>
      </w:r>
      <w:r>
        <w:rPr>
          <w:rFonts w:ascii="Palatino Linotype" w:hAnsi="Palatino Linotype"/>
          <w:sz w:val="18"/>
          <w:szCs w:val="18"/>
        </w:rPr>
        <w:t>Hybrid</w:t>
      </w:r>
      <w:r>
        <w:rPr>
          <w:rFonts w:ascii="Palatino Linotype" w:hAnsi="Palatino Linotype"/>
          <w:i/>
          <w:sz w:val="18"/>
          <w:szCs w:val="18"/>
        </w:rPr>
        <w:t xml:space="preserve"> </w:t>
      </w:r>
      <w:r>
        <w:rPr>
          <w:rFonts w:ascii="Palatino Linotype" w:hAnsi="Palatino Linotype"/>
          <w:sz w:val="18"/>
          <w:szCs w:val="18"/>
        </w:rPr>
        <w:t>Deep</w:t>
      </w:r>
      <w:r>
        <w:rPr>
          <w:rFonts w:ascii="Palatino Linotype" w:hAnsi="Palatino Linotype"/>
          <w:i/>
          <w:sz w:val="18"/>
          <w:szCs w:val="18"/>
        </w:rPr>
        <w:t xml:space="preserve"> </w:t>
      </w:r>
      <w:r>
        <w:rPr>
          <w:rFonts w:ascii="Palatino Linotype" w:hAnsi="Palatino Linotype"/>
          <w:sz w:val="18"/>
          <w:szCs w:val="18"/>
        </w:rPr>
        <w:t>Convolutional</w:t>
      </w:r>
      <w:r>
        <w:rPr>
          <w:rFonts w:ascii="Palatino Linotype" w:hAnsi="Palatino Linotype"/>
          <w:i/>
          <w:sz w:val="18"/>
          <w:szCs w:val="18"/>
        </w:rPr>
        <w:t xml:space="preserve"> </w:t>
      </w:r>
      <w:r>
        <w:rPr>
          <w:rFonts w:ascii="Palatino Linotype" w:hAnsi="Palatino Linotype"/>
          <w:sz w:val="18"/>
          <w:szCs w:val="18"/>
        </w:rPr>
        <w:t>Neural</w:t>
      </w:r>
      <w:r>
        <w:rPr>
          <w:rFonts w:ascii="Palatino Linotype" w:hAnsi="Palatino Linotype"/>
          <w:i/>
          <w:sz w:val="18"/>
          <w:szCs w:val="18"/>
        </w:rPr>
        <w:t xml:space="preserve"> </w:t>
      </w:r>
      <w:r>
        <w:rPr>
          <w:rFonts w:ascii="Palatino Linotype" w:hAnsi="Palatino Linotype"/>
          <w:sz w:val="18"/>
          <w:szCs w:val="18"/>
        </w:rPr>
        <w:t>Networks.</w:t>
      </w:r>
      <w:r>
        <w:rPr>
          <w:rFonts w:ascii="Palatino Linotype" w:hAnsi="Palatino Linotype"/>
          <w:i/>
          <w:sz w:val="18"/>
          <w:szCs w:val="18"/>
        </w:rPr>
        <w:t xml:space="preserve"> IEEE Geosci. Remote Sens. Lett. </w:t>
      </w:r>
      <w:r>
        <w:rPr>
          <w:rFonts w:ascii="Palatino Linotype" w:hAnsi="Palatino Linotype"/>
          <w:b/>
          <w:sz w:val="18"/>
          <w:szCs w:val="18"/>
        </w:rPr>
        <w:t>2014</w:t>
      </w:r>
      <w:r>
        <w:rPr>
          <w:rFonts w:ascii="Palatino Linotype" w:hAnsi="Palatino Linotype"/>
          <w:sz w:val="18"/>
          <w:szCs w:val="18"/>
        </w:rPr>
        <w:t>,</w:t>
      </w:r>
      <w:r>
        <w:rPr>
          <w:rFonts w:ascii="Palatino Linotype" w:hAnsi="Palatino Linotype"/>
          <w:i/>
          <w:sz w:val="18"/>
          <w:szCs w:val="18"/>
        </w:rPr>
        <w:t xml:space="preserve"> 11</w:t>
      </w:r>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1797–1801.</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Abdel-Hamid,</w:t>
      </w:r>
      <w:r>
        <w:rPr>
          <w:rFonts w:ascii="Palatino Linotype" w:hAnsi="Palatino Linotype"/>
          <w:i/>
          <w:sz w:val="18"/>
          <w:szCs w:val="18"/>
        </w:rPr>
        <w:t xml:space="preserve"> </w:t>
      </w:r>
      <w:r>
        <w:rPr>
          <w:rFonts w:ascii="Palatino Linotype" w:hAnsi="Palatino Linotype"/>
          <w:sz w:val="18"/>
          <w:szCs w:val="18"/>
        </w:rPr>
        <w:t>O.;</w:t>
      </w:r>
      <w:r>
        <w:rPr>
          <w:rFonts w:ascii="Palatino Linotype" w:hAnsi="Palatino Linotype"/>
          <w:i/>
          <w:sz w:val="18"/>
          <w:szCs w:val="18"/>
        </w:rPr>
        <w:t xml:space="preserve"> </w:t>
      </w:r>
      <w:r>
        <w:rPr>
          <w:rFonts w:ascii="Palatino Linotype" w:hAnsi="Palatino Linotype"/>
          <w:sz w:val="18"/>
          <w:szCs w:val="18"/>
        </w:rPr>
        <w:t>Mohamed,</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Jiang,</w:t>
      </w:r>
      <w:r>
        <w:rPr>
          <w:rFonts w:ascii="Palatino Linotype" w:hAnsi="Palatino Linotype"/>
          <w:i/>
          <w:sz w:val="18"/>
          <w:szCs w:val="18"/>
        </w:rPr>
        <w:t xml:space="preserve"> </w:t>
      </w:r>
      <w:r>
        <w:rPr>
          <w:rFonts w:ascii="Palatino Linotype" w:hAnsi="Palatino Linotype"/>
          <w:sz w:val="18"/>
          <w:szCs w:val="18"/>
        </w:rPr>
        <w:t>H.;</w:t>
      </w:r>
      <w:r>
        <w:rPr>
          <w:rFonts w:ascii="Palatino Linotype" w:hAnsi="Palatino Linotype"/>
          <w:i/>
          <w:sz w:val="18"/>
          <w:szCs w:val="18"/>
        </w:rPr>
        <w:t xml:space="preserve"> </w:t>
      </w:r>
      <w:r>
        <w:rPr>
          <w:rFonts w:ascii="Palatino Linotype" w:hAnsi="Palatino Linotype"/>
          <w:sz w:val="18"/>
          <w:szCs w:val="18"/>
        </w:rPr>
        <w:t>Deng,</w:t>
      </w:r>
      <w:r>
        <w:rPr>
          <w:rFonts w:ascii="Palatino Linotype" w:hAnsi="Palatino Linotype"/>
          <w:i/>
          <w:sz w:val="18"/>
          <w:szCs w:val="18"/>
        </w:rPr>
        <w:t xml:space="preserve"> </w:t>
      </w:r>
      <w:r>
        <w:rPr>
          <w:rFonts w:ascii="Palatino Linotype" w:hAnsi="Palatino Linotype"/>
          <w:sz w:val="18"/>
          <w:szCs w:val="18"/>
        </w:rPr>
        <w:t>L.;</w:t>
      </w:r>
      <w:r>
        <w:rPr>
          <w:rFonts w:ascii="Palatino Linotype" w:hAnsi="Palatino Linotype"/>
          <w:i/>
          <w:sz w:val="18"/>
          <w:szCs w:val="18"/>
        </w:rPr>
        <w:t xml:space="preserve"> </w:t>
      </w:r>
      <w:r>
        <w:rPr>
          <w:rFonts w:ascii="Palatino Linotype" w:hAnsi="Palatino Linotype"/>
          <w:sz w:val="18"/>
          <w:szCs w:val="18"/>
        </w:rPr>
        <w:t>Penn,</w:t>
      </w:r>
      <w:r>
        <w:rPr>
          <w:rFonts w:ascii="Palatino Linotype" w:hAnsi="Palatino Linotype"/>
          <w:i/>
          <w:sz w:val="18"/>
          <w:szCs w:val="18"/>
        </w:rPr>
        <w:t xml:space="preserve"> </w:t>
      </w:r>
      <w:r>
        <w:rPr>
          <w:rFonts w:ascii="Palatino Linotype" w:hAnsi="Palatino Linotype"/>
          <w:sz w:val="18"/>
          <w:szCs w:val="18"/>
        </w:rPr>
        <w:t>G.;</w:t>
      </w:r>
      <w:r>
        <w:rPr>
          <w:rFonts w:ascii="Palatino Linotype" w:hAnsi="Palatino Linotype"/>
          <w:i/>
          <w:sz w:val="18"/>
          <w:szCs w:val="18"/>
        </w:rPr>
        <w:t xml:space="preserve"> </w:t>
      </w:r>
      <w:r>
        <w:rPr>
          <w:rFonts w:ascii="Palatino Linotype" w:hAnsi="Palatino Linotype"/>
          <w:sz w:val="18"/>
          <w:szCs w:val="18"/>
        </w:rPr>
        <w:t>Yu,</w:t>
      </w:r>
      <w:r>
        <w:rPr>
          <w:rFonts w:ascii="Palatino Linotype" w:hAnsi="Palatino Linotype"/>
          <w:i/>
          <w:sz w:val="18"/>
          <w:szCs w:val="18"/>
        </w:rPr>
        <w:t xml:space="preserve"> </w:t>
      </w:r>
      <w:r>
        <w:rPr>
          <w:rFonts w:ascii="Palatino Linotype" w:hAnsi="Palatino Linotype"/>
          <w:sz w:val="18"/>
          <w:szCs w:val="18"/>
        </w:rPr>
        <w:t>D.</w:t>
      </w:r>
      <w:r>
        <w:rPr>
          <w:rFonts w:ascii="Palatino Linotype" w:hAnsi="Palatino Linotype"/>
          <w:i/>
          <w:sz w:val="18"/>
          <w:szCs w:val="18"/>
        </w:rPr>
        <w:t xml:space="preserve"> </w:t>
      </w:r>
      <w:r>
        <w:rPr>
          <w:rFonts w:ascii="Palatino Linotype" w:hAnsi="Palatino Linotype"/>
          <w:sz w:val="18"/>
          <w:szCs w:val="18"/>
        </w:rPr>
        <w:t>Convolutional</w:t>
      </w:r>
      <w:r>
        <w:rPr>
          <w:rFonts w:ascii="Palatino Linotype" w:hAnsi="Palatino Linotype"/>
          <w:i/>
          <w:sz w:val="18"/>
          <w:szCs w:val="18"/>
        </w:rPr>
        <w:t xml:space="preserve"> </w:t>
      </w:r>
      <w:r>
        <w:rPr>
          <w:rFonts w:ascii="Palatino Linotype" w:hAnsi="Palatino Linotype"/>
          <w:sz w:val="18"/>
          <w:szCs w:val="18"/>
        </w:rPr>
        <w:t>Neural</w:t>
      </w:r>
      <w:r>
        <w:rPr>
          <w:rFonts w:ascii="Palatino Linotype" w:hAnsi="Palatino Linotype"/>
          <w:i/>
          <w:sz w:val="18"/>
          <w:szCs w:val="18"/>
        </w:rPr>
        <w:t xml:space="preserve"> </w:t>
      </w:r>
      <w:r>
        <w:rPr>
          <w:rFonts w:ascii="Palatino Linotype" w:hAnsi="Palatino Linotype"/>
          <w:sz w:val="18"/>
          <w:szCs w:val="18"/>
        </w:rPr>
        <w:t>Networks</w:t>
      </w:r>
      <w:r>
        <w:rPr>
          <w:rFonts w:ascii="Palatino Linotype" w:hAnsi="Palatino Linotype"/>
          <w:i/>
          <w:sz w:val="18"/>
          <w:szCs w:val="18"/>
        </w:rPr>
        <w:t xml:space="preserve"> </w:t>
      </w:r>
      <w:r>
        <w:rPr>
          <w:rFonts w:ascii="Palatino Linotype" w:hAnsi="Palatino Linotype"/>
          <w:sz w:val="18"/>
          <w:szCs w:val="18"/>
        </w:rPr>
        <w:t>for</w:t>
      </w:r>
      <w:r>
        <w:rPr>
          <w:rFonts w:ascii="Palatino Linotype" w:hAnsi="Palatino Linotype"/>
          <w:i/>
          <w:sz w:val="18"/>
          <w:szCs w:val="18"/>
        </w:rPr>
        <w:t xml:space="preserve"> </w:t>
      </w:r>
      <w:r>
        <w:rPr>
          <w:rFonts w:ascii="Palatino Linotype" w:hAnsi="Palatino Linotype"/>
          <w:sz w:val="18"/>
          <w:szCs w:val="18"/>
        </w:rPr>
        <w:t>Speech</w:t>
      </w:r>
      <w:r>
        <w:rPr>
          <w:rFonts w:ascii="Palatino Linotype" w:hAnsi="Palatino Linotype"/>
          <w:i/>
          <w:sz w:val="18"/>
          <w:szCs w:val="18"/>
        </w:rPr>
        <w:t xml:space="preserve"> </w:t>
      </w:r>
      <w:r>
        <w:rPr>
          <w:rFonts w:ascii="Palatino Linotype" w:hAnsi="Palatino Linotype"/>
          <w:sz w:val="18"/>
          <w:szCs w:val="18"/>
        </w:rPr>
        <w:t>Recognition.</w:t>
      </w:r>
      <w:r>
        <w:rPr>
          <w:rFonts w:ascii="Palatino Linotype" w:hAnsi="Palatino Linotype"/>
          <w:i/>
          <w:sz w:val="18"/>
          <w:szCs w:val="18"/>
        </w:rPr>
        <w:t xml:space="preserve"> IEEE/ACM Trans. Audio Speech Lang. Process. </w:t>
      </w:r>
      <w:r>
        <w:rPr>
          <w:rFonts w:ascii="Palatino Linotype" w:hAnsi="Palatino Linotype"/>
          <w:b/>
          <w:sz w:val="18"/>
          <w:szCs w:val="18"/>
        </w:rPr>
        <w:t>2014</w:t>
      </w:r>
      <w:r>
        <w:rPr>
          <w:rFonts w:ascii="Palatino Linotype" w:hAnsi="Palatino Linotype"/>
          <w:sz w:val="18"/>
          <w:szCs w:val="18"/>
        </w:rPr>
        <w:t>,</w:t>
      </w:r>
      <w:r>
        <w:rPr>
          <w:rFonts w:ascii="Palatino Linotype" w:hAnsi="Palatino Linotype"/>
          <w:i/>
          <w:sz w:val="18"/>
          <w:szCs w:val="18"/>
        </w:rPr>
        <w:t xml:space="preserve"> 22</w:t>
      </w:r>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1533–1545.</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Available</w:t>
      </w:r>
      <w:r>
        <w:rPr>
          <w:rFonts w:ascii="Palatino Linotype" w:hAnsi="Palatino Linotype"/>
          <w:i/>
          <w:sz w:val="18"/>
          <w:szCs w:val="18"/>
        </w:rPr>
        <w:t xml:space="preserve"> </w:t>
      </w:r>
      <w:r>
        <w:rPr>
          <w:rFonts w:ascii="Palatino Linotype" w:hAnsi="Palatino Linotype"/>
          <w:sz w:val="18"/>
          <w:szCs w:val="18"/>
        </w:rPr>
        <w:t>online:</w:t>
      </w:r>
      <w:r>
        <w:rPr>
          <w:rFonts w:ascii="Palatino Linotype" w:hAnsi="Palatino Linotype"/>
          <w:i/>
          <w:sz w:val="18"/>
          <w:szCs w:val="18"/>
        </w:rPr>
        <w:t xml:space="preserve"> </w:t>
      </w:r>
      <w:r>
        <w:rPr>
          <w:rFonts w:ascii="Palatino Linotype" w:hAnsi="Palatino Linotype"/>
          <w:sz w:val="18"/>
          <w:szCs w:val="18"/>
        </w:rPr>
        <w:t>http://www.teachmover.com/</w:t>
      </w:r>
      <w:r>
        <w:rPr>
          <w:rFonts w:ascii="Palatino Linotype" w:hAnsi="Palatino Linotype"/>
          <w:i/>
          <w:sz w:val="18"/>
          <w:szCs w:val="18"/>
        </w:rPr>
        <w:t xml:space="preserve"> </w:t>
      </w:r>
      <w:r>
        <w:rPr>
          <w:rFonts w:ascii="Palatino Linotype" w:hAnsi="Palatino Linotype"/>
          <w:sz w:val="18"/>
          <w:szCs w:val="18"/>
        </w:rPr>
        <w:t>(</w:t>
      </w:r>
      <w:r>
        <w:rPr>
          <w:rFonts w:hint="default" w:ascii="Palatino Linotype" w:hAnsi="Palatino Linotype" w:cs="Palatino Linotype"/>
          <w:sz w:val="18"/>
          <w:szCs w:val="18"/>
          <w:lang w:val="en-US"/>
        </w:rPr>
        <w:t>1</w:t>
      </w:r>
      <w:r>
        <w:rPr>
          <w:rFonts w:hint="default" w:ascii="Palatino Linotype" w:hAnsi="Palatino Linotype" w:cs="Palatino Linotype"/>
          <w:sz w:val="18"/>
          <w:szCs w:val="18"/>
        </w:rPr>
        <w:t xml:space="preserve"> </w:t>
      </w:r>
      <w:r>
        <w:rPr>
          <w:rFonts w:hint="default" w:ascii="Palatino Linotype" w:hAnsi="Palatino Linotype" w:cs="Palatino Linotype"/>
          <w:sz w:val="18"/>
          <w:szCs w:val="18"/>
          <w:lang w:val="en-US"/>
        </w:rPr>
        <w:t>October</w:t>
      </w:r>
      <w:r>
        <w:rPr>
          <w:rFonts w:hint="default" w:ascii="Palatino Linotype" w:hAnsi="Palatino Linotype" w:cs="Palatino Linotype"/>
          <w:sz w:val="18"/>
          <w:szCs w:val="18"/>
        </w:rPr>
        <w:t xml:space="preserve"> 20</w:t>
      </w:r>
      <w:r>
        <w:rPr>
          <w:rFonts w:hint="default" w:ascii="Palatino Linotype" w:hAnsi="Palatino Linotype" w:cs="Palatino Linotype"/>
          <w:sz w:val="18"/>
          <w:szCs w:val="18"/>
          <w:lang w:val="en-US"/>
        </w:rPr>
        <w:t>19</w:t>
      </w:r>
      <w:r>
        <w:rPr>
          <w:rFonts w:ascii="Palatino Linotype" w:hAnsi="Palatino Linotype"/>
          <w:sz w:val="18"/>
          <w:szCs w:val="18"/>
        </w:rPr>
        <w:t>).</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Szegedy,</w:t>
      </w:r>
      <w:r>
        <w:rPr>
          <w:rFonts w:ascii="Palatino Linotype" w:hAnsi="Palatino Linotype"/>
          <w:i/>
          <w:sz w:val="18"/>
          <w:szCs w:val="18"/>
        </w:rPr>
        <w:t xml:space="preserve"> </w:t>
      </w:r>
      <w:r>
        <w:rPr>
          <w:rFonts w:ascii="Palatino Linotype" w:hAnsi="Palatino Linotype"/>
          <w:sz w:val="18"/>
          <w:szCs w:val="18"/>
        </w:rPr>
        <w:t>C.;</w:t>
      </w:r>
      <w:r>
        <w:rPr>
          <w:rFonts w:ascii="Palatino Linotype" w:hAnsi="Palatino Linotype"/>
          <w:i/>
          <w:sz w:val="18"/>
          <w:szCs w:val="18"/>
        </w:rPr>
        <w:t xml:space="preserve"> </w:t>
      </w:r>
      <w:r>
        <w:rPr>
          <w:rFonts w:ascii="Palatino Linotype" w:hAnsi="Palatino Linotype"/>
          <w:sz w:val="18"/>
          <w:szCs w:val="18"/>
        </w:rPr>
        <w:t>Liu,</w:t>
      </w:r>
      <w:r>
        <w:rPr>
          <w:rFonts w:ascii="Palatino Linotype" w:hAnsi="Palatino Linotype"/>
          <w:i/>
          <w:sz w:val="18"/>
          <w:szCs w:val="18"/>
        </w:rPr>
        <w:t xml:space="preserve"> </w:t>
      </w:r>
      <w:r>
        <w:rPr>
          <w:rFonts w:ascii="Palatino Linotype" w:hAnsi="Palatino Linotype"/>
          <w:sz w:val="18"/>
          <w:szCs w:val="18"/>
        </w:rPr>
        <w:t>W.;</w:t>
      </w:r>
      <w:r>
        <w:rPr>
          <w:rFonts w:ascii="Palatino Linotype" w:hAnsi="Palatino Linotype"/>
          <w:i/>
          <w:sz w:val="18"/>
          <w:szCs w:val="18"/>
        </w:rPr>
        <w:t xml:space="preserve"> </w:t>
      </w:r>
      <w:r>
        <w:rPr>
          <w:rFonts w:ascii="Palatino Linotype" w:hAnsi="Palatino Linotype"/>
          <w:sz w:val="18"/>
          <w:szCs w:val="18"/>
        </w:rPr>
        <w:t>Jia,</w:t>
      </w:r>
      <w:r>
        <w:rPr>
          <w:rFonts w:ascii="Palatino Linotype" w:hAnsi="Palatino Linotype"/>
          <w:i/>
          <w:sz w:val="18"/>
          <w:szCs w:val="18"/>
        </w:rPr>
        <w:t xml:space="preserve"> </w:t>
      </w:r>
      <w:r>
        <w:rPr>
          <w:rFonts w:ascii="Palatino Linotype" w:hAnsi="Palatino Linotype"/>
          <w:sz w:val="18"/>
          <w:szCs w:val="18"/>
        </w:rPr>
        <w:t>Y.;</w:t>
      </w:r>
      <w:r>
        <w:rPr>
          <w:rFonts w:ascii="Palatino Linotype" w:hAnsi="Palatino Linotype"/>
          <w:i/>
          <w:sz w:val="18"/>
          <w:szCs w:val="18"/>
        </w:rPr>
        <w:t xml:space="preserve"> </w:t>
      </w:r>
      <w:r>
        <w:rPr>
          <w:rFonts w:ascii="Palatino Linotype" w:hAnsi="Palatino Linotype"/>
          <w:sz w:val="18"/>
          <w:szCs w:val="18"/>
        </w:rPr>
        <w:t>Sermanet,</w:t>
      </w:r>
      <w:r>
        <w:rPr>
          <w:rFonts w:ascii="Palatino Linotype" w:hAnsi="Palatino Linotype"/>
          <w:i/>
          <w:sz w:val="18"/>
          <w:szCs w:val="18"/>
        </w:rPr>
        <w:t xml:space="preserve"> </w:t>
      </w:r>
      <w:r>
        <w:rPr>
          <w:rFonts w:ascii="Palatino Linotype" w:hAnsi="Palatino Linotype"/>
          <w:sz w:val="18"/>
          <w:szCs w:val="18"/>
        </w:rPr>
        <w:t>P.;</w:t>
      </w:r>
      <w:r>
        <w:rPr>
          <w:rFonts w:ascii="Palatino Linotype" w:hAnsi="Palatino Linotype"/>
          <w:i/>
          <w:sz w:val="18"/>
          <w:szCs w:val="18"/>
        </w:rPr>
        <w:t xml:space="preserve"> </w:t>
      </w:r>
      <w:r>
        <w:rPr>
          <w:rFonts w:ascii="Palatino Linotype" w:hAnsi="Palatino Linotype"/>
          <w:sz w:val="18"/>
          <w:szCs w:val="18"/>
        </w:rPr>
        <w:t>Reed,</w:t>
      </w:r>
      <w:r>
        <w:rPr>
          <w:rFonts w:ascii="Palatino Linotype" w:hAnsi="Palatino Linotype"/>
          <w:i/>
          <w:sz w:val="18"/>
          <w:szCs w:val="18"/>
        </w:rPr>
        <w:t xml:space="preserve"> </w:t>
      </w:r>
      <w:r>
        <w:rPr>
          <w:rFonts w:ascii="Palatino Linotype" w:hAnsi="Palatino Linotype"/>
          <w:sz w:val="18"/>
          <w:szCs w:val="18"/>
        </w:rPr>
        <w:t>S.;</w:t>
      </w:r>
      <w:r>
        <w:rPr>
          <w:rFonts w:ascii="Palatino Linotype" w:hAnsi="Palatino Linotype"/>
          <w:i/>
          <w:sz w:val="18"/>
          <w:szCs w:val="18"/>
        </w:rPr>
        <w:t xml:space="preserve"> </w:t>
      </w:r>
      <w:r>
        <w:rPr>
          <w:rFonts w:ascii="Palatino Linotype" w:hAnsi="Palatino Linotype"/>
          <w:sz w:val="18"/>
          <w:szCs w:val="18"/>
        </w:rPr>
        <w:t>Anguelov,</w:t>
      </w:r>
      <w:r>
        <w:rPr>
          <w:rFonts w:ascii="Palatino Linotype" w:hAnsi="Palatino Linotype"/>
          <w:i/>
          <w:sz w:val="18"/>
          <w:szCs w:val="18"/>
        </w:rPr>
        <w:t xml:space="preserve"> </w:t>
      </w:r>
      <w:r>
        <w:rPr>
          <w:rFonts w:ascii="Palatino Linotype" w:hAnsi="Palatino Linotype"/>
          <w:sz w:val="18"/>
          <w:szCs w:val="18"/>
        </w:rPr>
        <w:t>D.;</w:t>
      </w:r>
      <w:r>
        <w:rPr>
          <w:rFonts w:ascii="Palatino Linotype" w:hAnsi="Palatino Linotype"/>
          <w:i/>
          <w:sz w:val="18"/>
          <w:szCs w:val="18"/>
        </w:rPr>
        <w:t xml:space="preserve"> </w:t>
      </w:r>
      <w:r>
        <w:rPr>
          <w:rFonts w:ascii="Palatino Linotype" w:hAnsi="Palatino Linotype"/>
          <w:sz w:val="18"/>
          <w:szCs w:val="18"/>
        </w:rPr>
        <w:t>Rabinovich,</w:t>
      </w:r>
      <w:r>
        <w:rPr>
          <w:rFonts w:ascii="Palatino Linotype" w:hAnsi="Palatino Linotype"/>
          <w:i/>
          <w:sz w:val="18"/>
          <w:szCs w:val="18"/>
        </w:rPr>
        <w:t xml:space="preserve"> </w:t>
      </w:r>
      <w:r>
        <w:rPr>
          <w:rFonts w:ascii="Palatino Linotype" w:hAnsi="Palatino Linotype"/>
          <w:sz w:val="18"/>
          <w:szCs w:val="18"/>
        </w:rPr>
        <w:t>A.</w:t>
      </w:r>
      <w:r>
        <w:rPr>
          <w:rFonts w:ascii="Palatino Linotype" w:hAnsi="Palatino Linotype"/>
          <w:i/>
          <w:sz w:val="18"/>
          <w:szCs w:val="18"/>
        </w:rPr>
        <w:t xml:space="preserve"> </w:t>
      </w:r>
      <w:r>
        <w:rPr>
          <w:rFonts w:ascii="Palatino Linotype" w:hAnsi="Palatino Linotype"/>
          <w:sz w:val="18"/>
          <w:szCs w:val="18"/>
        </w:rPr>
        <w:t>Going</w:t>
      </w:r>
      <w:r>
        <w:rPr>
          <w:rFonts w:ascii="Palatino Linotype" w:hAnsi="Palatino Linotype"/>
          <w:i/>
          <w:sz w:val="18"/>
          <w:szCs w:val="18"/>
        </w:rPr>
        <w:t xml:space="preserve"> </w:t>
      </w:r>
      <w:r>
        <w:rPr>
          <w:rFonts w:ascii="Palatino Linotype" w:hAnsi="Palatino Linotype"/>
          <w:sz w:val="18"/>
          <w:szCs w:val="18"/>
        </w:rPr>
        <w:t>deeper</w:t>
      </w:r>
      <w:r>
        <w:rPr>
          <w:rFonts w:ascii="Palatino Linotype" w:hAnsi="Palatino Linotype"/>
          <w:i/>
          <w:sz w:val="18"/>
          <w:szCs w:val="18"/>
        </w:rPr>
        <w:t xml:space="preserve"> </w:t>
      </w:r>
      <w:r>
        <w:rPr>
          <w:rFonts w:ascii="Palatino Linotype" w:hAnsi="Palatino Linotype"/>
          <w:sz w:val="18"/>
          <w:szCs w:val="18"/>
        </w:rPr>
        <w:t>with</w:t>
      </w:r>
      <w:r>
        <w:rPr>
          <w:rFonts w:ascii="Palatino Linotype" w:hAnsi="Palatino Linotype"/>
          <w:i/>
          <w:sz w:val="18"/>
          <w:szCs w:val="18"/>
        </w:rPr>
        <w:t xml:space="preserve"> </w:t>
      </w:r>
      <w:r>
        <w:rPr>
          <w:rFonts w:ascii="Palatino Linotype" w:hAnsi="Palatino Linotype"/>
          <w:sz w:val="18"/>
          <w:szCs w:val="18"/>
        </w:rPr>
        <w:t>convolutions.</w:t>
      </w:r>
      <w:r>
        <w:rPr>
          <w:rFonts w:ascii="Palatino Linotype" w:hAnsi="Palatino Linotype"/>
          <w:i/>
          <w:sz w:val="18"/>
          <w:szCs w:val="18"/>
        </w:rPr>
        <w:t xml:space="preserve"> </w:t>
      </w:r>
      <w:r>
        <w:rPr>
          <w:rFonts w:ascii="Palatino Linotype" w:hAnsi="Palatino Linotype"/>
          <w:sz w:val="18"/>
          <w:szCs w:val="18"/>
        </w:rPr>
        <w:t>In</w:t>
      </w:r>
      <w:r>
        <w:rPr>
          <w:rFonts w:ascii="Palatino Linotype" w:hAnsi="Palatino Linotype"/>
          <w:i/>
          <w:sz w:val="18"/>
          <w:szCs w:val="18"/>
        </w:rPr>
        <w:t xml:space="preserve"> </w:t>
      </w:r>
      <w:r>
        <w:rPr>
          <w:rFonts w:ascii="Palatino Linotype" w:hAnsi="Palatino Linotype"/>
          <w:sz w:val="18"/>
          <w:szCs w:val="18"/>
        </w:rPr>
        <w:t>Proceedings</w:t>
      </w:r>
      <w:r>
        <w:rPr>
          <w:rFonts w:ascii="Palatino Linotype" w:hAnsi="Palatino Linotype"/>
          <w:i/>
          <w:sz w:val="18"/>
          <w:szCs w:val="18"/>
        </w:rPr>
        <w:t xml:space="preserve"> </w:t>
      </w:r>
      <w:r>
        <w:rPr>
          <w:rFonts w:ascii="Palatino Linotype" w:hAnsi="Palatino Linotype"/>
          <w:sz w:val="18"/>
          <w:szCs w:val="18"/>
        </w:rPr>
        <w:t>of</w:t>
      </w:r>
      <w:r>
        <w:rPr>
          <w:rFonts w:ascii="Palatino Linotype" w:hAnsi="Palatino Linotype"/>
          <w:i/>
          <w:sz w:val="18"/>
          <w:szCs w:val="18"/>
        </w:rPr>
        <w:t xml:space="preserve"> </w:t>
      </w:r>
      <w:r>
        <w:rPr>
          <w:rFonts w:ascii="Palatino Linotype" w:hAnsi="Palatino Linotype"/>
          <w:sz w:val="18"/>
          <w:szCs w:val="18"/>
        </w:rPr>
        <w:t>the</w:t>
      </w:r>
      <w:r>
        <w:rPr>
          <w:rFonts w:ascii="Palatino Linotype" w:hAnsi="Palatino Linotype"/>
          <w:i/>
          <w:sz w:val="18"/>
          <w:szCs w:val="18"/>
        </w:rPr>
        <w:t xml:space="preserve"> </w:t>
      </w:r>
      <w:r>
        <w:rPr>
          <w:rFonts w:ascii="Palatino Linotype" w:hAnsi="Palatino Linotype"/>
          <w:sz w:val="18"/>
          <w:szCs w:val="18"/>
        </w:rPr>
        <w:t>IEEE</w:t>
      </w:r>
      <w:r>
        <w:rPr>
          <w:rFonts w:ascii="Palatino Linotype" w:hAnsi="Palatino Linotype"/>
          <w:i/>
          <w:sz w:val="18"/>
          <w:szCs w:val="18"/>
        </w:rPr>
        <w:t xml:space="preserve"> </w:t>
      </w:r>
      <w:r>
        <w:rPr>
          <w:rFonts w:ascii="Palatino Linotype" w:hAnsi="Palatino Linotype"/>
          <w:sz w:val="18"/>
          <w:szCs w:val="18"/>
        </w:rPr>
        <w:t>Conference</w:t>
      </w:r>
      <w:r>
        <w:rPr>
          <w:rFonts w:ascii="Palatino Linotype" w:hAnsi="Palatino Linotype"/>
          <w:i/>
          <w:sz w:val="18"/>
          <w:szCs w:val="18"/>
        </w:rPr>
        <w:t xml:space="preserve"> </w:t>
      </w:r>
      <w:r>
        <w:rPr>
          <w:rFonts w:ascii="Palatino Linotype" w:hAnsi="Palatino Linotype"/>
          <w:sz w:val="18"/>
          <w:szCs w:val="18"/>
        </w:rPr>
        <w:t>on</w:t>
      </w:r>
      <w:r>
        <w:rPr>
          <w:rFonts w:ascii="Palatino Linotype" w:hAnsi="Palatino Linotype"/>
          <w:i/>
          <w:sz w:val="18"/>
          <w:szCs w:val="18"/>
        </w:rPr>
        <w:t xml:space="preserve"> </w:t>
      </w:r>
      <w:r>
        <w:rPr>
          <w:rFonts w:ascii="Palatino Linotype" w:hAnsi="Palatino Linotype"/>
          <w:sz w:val="18"/>
          <w:szCs w:val="18"/>
        </w:rPr>
        <w:t>Computer</w:t>
      </w:r>
      <w:r>
        <w:rPr>
          <w:rFonts w:ascii="Palatino Linotype" w:hAnsi="Palatino Linotype"/>
          <w:i/>
          <w:sz w:val="18"/>
          <w:szCs w:val="18"/>
        </w:rPr>
        <w:t xml:space="preserve"> </w:t>
      </w:r>
      <w:r>
        <w:rPr>
          <w:rFonts w:ascii="Palatino Linotype" w:hAnsi="Palatino Linotype"/>
          <w:sz w:val="18"/>
          <w:szCs w:val="18"/>
        </w:rPr>
        <w:t>Vision</w:t>
      </w:r>
      <w:r>
        <w:rPr>
          <w:rFonts w:ascii="Palatino Linotype" w:hAnsi="Palatino Linotype"/>
          <w:i/>
          <w:sz w:val="18"/>
          <w:szCs w:val="18"/>
        </w:rPr>
        <w:t xml:space="preserve"> </w:t>
      </w:r>
      <w:r>
        <w:rPr>
          <w:rFonts w:ascii="Palatino Linotype" w:hAnsi="Palatino Linotype"/>
          <w:sz w:val="18"/>
          <w:szCs w:val="18"/>
        </w:rPr>
        <w:t>and</w:t>
      </w:r>
      <w:r>
        <w:rPr>
          <w:rFonts w:ascii="Palatino Linotype" w:hAnsi="Palatino Linotype"/>
          <w:i/>
          <w:sz w:val="18"/>
          <w:szCs w:val="18"/>
        </w:rPr>
        <w:t xml:space="preserve"> </w:t>
      </w:r>
      <w:r>
        <w:rPr>
          <w:rFonts w:ascii="Palatino Linotype" w:hAnsi="Palatino Linotype"/>
          <w:sz w:val="18"/>
          <w:szCs w:val="18"/>
        </w:rPr>
        <w:t>Pattern</w:t>
      </w:r>
      <w:r>
        <w:rPr>
          <w:rFonts w:ascii="Palatino Linotype" w:hAnsi="Palatino Linotype"/>
          <w:i/>
          <w:sz w:val="18"/>
          <w:szCs w:val="18"/>
        </w:rPr>
        <w:t xml:space="preserve"> </w:t>
      </w:r>
      <w:r>
        <w:rPr>
          <w:rFonts w:ascii="Palatino Linotype" w:hAnsi="Palatino Linotype"/>
          <w:sz w:val="18"/>
          <w:szCs w:val="18"/>
        </w:rPr>
        <w:t>Recognition</w:t>
      </w:r>
      <w:r>
        <w:rPr>
          <w:rFonts w:ascii="Palatino Linotype" w:hAnsi="Palatino Linotype"/>
          <w:i/>
          <w:sz w:val="18"/>
          <w:szCs w:val="18"/>
        </w:rPr>
        <w:t xml:space="preserve"> </w:t>
      </w:r>
      <w:r>
        <w:rPr>
          <w:rFonts w:ascii="Palatino Linotype" w:hAnsi="Palatino Linotype"/>
          <w:sz w:val="18"/>
          <w:szCs w:val="18"/>
        </w:rPr>
        <w:t>(CVPR</w:t>
      </w:r>
      <w:r>
        <w:rPr>
          <w:rFonts w:ascii="Palatino Linotype" w:hAnsi="Palatino Linotype"/>
          <w:i/>
          <w:sz w:val="18"/>
          <w:szCs w:val="18"/>
        </w:rPr>
        <w:t xml:space="preserve"> </w:t>
      </w:r>
      <w:r>
        <w:rPr>
          <w:rFonts w:ascii="Palatino Linotype" w:hAnsi="Palatino Linotype"/>
          <w:sz w:val="18"/>
          <w:szCs w:val="18"/>
        </w:rPr>
        <w:t>’15),</w:t>
      </w:r>
      <w:r>
        <w:rPr>
          <w:rFonts w:ascii="Palatino Linotype" w:hAnsi="Palatino Linotype"/>
          <w:i/>
          <w:sz w:val="18"/>
          <w:szCs w:val="18"/>
        </w:rPr>
        <w:t xml:space="preserve"> </w:t>
      </w:r>
      <w:r>
        <w:rPr>
          <w:rFonts w:ascii="Palatino Linotype" w:hAnsi="Palatino Linotype"/>
          <w:sz w:val="18"/>
          <w:szCs w:val="18"/>
        </w:rPr>
        <w:t>Boston,</w:t>
      </w:r>
      <w:r>
        <w:rPr>
          <w:rFonts w:ascii="Palatino Linotype" w:hAnsi="Palatino Linotype"/>
          <w:i/>
          <w:sz w:val="18"/>
          <w:szCs w:val="18"/>
        </w:rPr>
        <w:t xml:space="preserve"> </w:t>
      </w:r>
      <w:r>
        <w:rPr>
          <w:rFonts w:ascii="Palatino Linotype" w:hAnsi="Palatino Linotype"/>
          <w:sz w:val="18"/>
          <w:szCs w:val="18"/>
        </w:rPr>
        <w:t>MA,</w:t>
      </w:r>
      <w:r>
        <w:rPr>
          <w:rFonts w:ascii="Palatino Linotype" w:hAnsi="Palatino Linotype"/>
          <w:i/>
          <w:sz w:val="18"/>
          <w:szCs w:val="18"/>
        </w:rPr>
        <w:t xml:space="preserve"> </w:t>
      </w:r>
      <w:r>
        <w:rPr>
          <w:rFonts w:ascii="Palatino Linotype" w:hAnsi="Palatino Linotype"/>
          <w:sz w:val="18"/>
          <w:szCs w:val="18"/>
        </w:rPr>
        <w:t>USA,</w:t>
      </w:r>
      <w:r>
        <w:rPr>
          <w:rFonts w:ascii="Palatino Linotype" w:hAnsi="Palatino Linotype"/>
          <w:i/>
          <w:sz w:val="18"/>
          <w:szCs w:val="18"/>
        </w:rPr>
        <w:t xml:space="preserve"> </w:t>
      </w:r>
      <w:r>
        <w:rPr>
          <w:rFonts w:ascii="Palatino Linotype" w:hAnsi="Palatino Linotype"/>
          <w:sz w:val="18"/>
          <w:szCs w:val="18"/>
        </w:rPr>
        <w:t>1–9</w:t>
      </w:r>
      <w:r>
        <w:rPr>
          <w:rFonts w:ascii="Palatino Linotype" w:hAnsi="Palatino Linotype"/>
          <w:i/>
          <w:sz w:val="18"/>
          <w:szCs w:val="18"/>
        </w:rPr>
        <w:t xml:space="preserve"> </w:t>
      </w:r>
      <w:r>
        <w:rPr>
          <w:rFonts w:ascii="Palatino Linotype" w:hAnsi="Palatino Linotype"/>
          <w:sz w:val="18"/>
          <w:szCs w:val="18"/>
        </w:rPr>
        <w:t>June</w:t>
      </w:r>
      <w:r>
        <w:rPr>
          <w:rFonts w:ascii="Palatino Linotype" w:hAnsi="Palatino Linotype"/>
          <w:i/>
          <w:sz w:val="18"/>
          <w:szCs w:val="18"/>
        </w:rPr>
        <w:t xml:space="preserve"> </w:t>
      </w:r>
      <w:r>
        <w:rPr>
          <w:rFonts w:ascii="Palatino Linotype" w:hAnsi="Palatino Linotype"/>
          <w:sz w:val="18"/>
          <w:szCs w:val="18"/>
        </w:rPr>
        <w:t>2015.</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Du,</w:t>
      </w:r>
      <w:r>
        <w:rPr>
          <w:rFonts w:ascii="Palatino Linotype" w:hAnsi="Palatino Linotype"/>
          <w:i/>
          <w:sz w:val="18"/>
          <w:szCs w:val="18"/>
        </w:rPr>
        <w:t xml:space="preserve"> </w:t>
      </w:r>
      <w:r>
        <w:rPr>
          <w:rFonts w:ascii="Palatino Linotype" w:hAnsi="Palatino Linotype"/>
          <w:sz w:val="18"/>
          <w:szCs w:val="18"/>
        </w:rPr>
        <w:t>Y.C.;</w:t>
      </w:r>
      <w:r>
        <w:rPr>
          <w:rFonts w:ascii="Palatino Linotype" w:hAnsi="Palatino Linotype"/>
          <w:i/>
          <w:sz w:val="18"/>
          <w:szCs w:val="18"/>
        </w:rPr>
        <w:t xml:space="preserve"> </w:t>
      </w:r>
      <w:r>
        <w:rPr>
          <w:rFonts w:ascii="Palatino Linotype" w:hAnsi="Palatino Linotype"/>
          <w:sz w:val="18"/>
          <w:szCs w:val="18"/>
        </w:rPr>
        <w:t>Muslikhin,</w:t>
      </w:r>
      <w:r>
        <w:rPr>
          <w:rFonts w:ascii="Palatino Linotype" w:hAnsi="Palatino Linotype"/>
          <w:i/>
          <w:sz w:val="18"/>
          <w:szCs w:val="18"/>
        </w:rPr>
        <w:t xml:space="preserve"> </w:t>
      </w:r>
      <w:r>
        <w:rPr>
          <w:rFonts w:ascii="Palatino Linotype" w:hAnsi="Palatino Linotype"/>
          <w:sz w:val="18"/>
          <w:szCs w:val="18"/>
        </w:rPr>
        <w:t>M.;</w:t>
      </w:r>
      <w:r>
        <w:rPr>
          <w:rFonts w:ascii="Palatino Linotype" w:hAnsi="Palatino Linotype"/>
          <w:i/>
          <w:sz w:val="18"/>
          <w:szCs w:val="18"/>
        </w:rPr>
        <w:t xml:space="preserve"> </w:t>
      </w:r>
      <w:r>
        <w:rPr>
          <w:rFonts w:ascii="Palatino Linotype" w:hAnsi="Palatino Linotype"/>
          <w:sz w:val="18"/>
          <w:szCs w:val="18"/>
        </w:rPr>
        <w:t>Hsieh,</w:t>
      </w:r>
      <w:r>
        <w:rPr>
          <w:rFonts w:ascii="Palatino Linotype" w:hAnsi="Palatino Linotype"/>
          <w:i/>
          <w:sz w:val="18"/>
          <w:szCs w:val="18"/>
        </w:rPr>
        <w:t xml:space="preserve"> </w:t>
      </w:r>
      <w:r>
        <w:rPr>
          <w:rFonts w:ascii="Palatino Linotype" w:hAnsi="Palatino Linotype"/>
          <w:sz w:val="18"/>
          <w:szCs w:val="18"/>
        </w:rPr>
        <w:t>T.H.;</w:t>
      </w:r>
      <w:r>
        <w:rPr>
          <w:rFonts w:ascii="Palatino Linotype" w:hAnsi="Palatino Linotype"/>
          <w:i/>
          <w:sz w:val="18"/>
          <w:szCs w:val="18"/>
        </w:rPr>
        <w:t xml:space="preserve"> </w:t>
      </w:r>
      <w:r>
        <w:rPr>
          <w:rFonts w:ascii="Palatino Linotype" w:hAnsi="Palatino Linotype"/>
          <w:sz w:val="18"/>
          <w:szCs w:val="18"/>
        </w:rPr>
        <w:t>Wang,</w:t>
      </w:r>
      <w:r>
        <w:rPr>
          <w:rFonts w:ascii="Palatino Linotype" w:hAnsi="Palatino Linotype"/>
          <w:i/>
          <w:sz w:val="18"/>
          <w:szCs w:val="18"/>
        </w:rPr>
        <w:t xml:space="preserve"> </w:t>
      </w:r>
      <w:r>
        <w:rPr>
          <w:rFonts w:ascii="Palatino Linotype" w:hAnsi="Palatino Linotype"/>
          <w:sz w:val="18"/>
          <w:szCs w:val="18"/>
        </w:rPr>
        <w:t>M.S.</w:t>
      </w:r>
      <w:r>
        <w:rPr>
          <w:rFonts w:ascii="Palatino Linotype" w:hAnsi="Palatino Linotype"/>
          <w:i/>
          <w:sz w:val="18"/>
          <w:szCs w:val="18"/>
        </w:rPr>
        <w:t xml:space="preserve"> </w:t>
      </w:r>
      <w:r>
        <w:rPr>
          <w:rFonts w:ascii="Palatino Linotype" w:hAnsi="Palatino Linotype"/>
          <w:sz w:val="18"/>
          <w:szCs w:val="18"/>
        </w:rPr>
        <w:t>Stereo</w:t>
      </w:r>
      <w:r>
        <w:rPr>
          <w:rFonts w:ascii="Palatino Linotype" w:hAnsi="Palatino Linotype"/>
          <w:i/>
          <w:sz w:val="18"/>
          <w:szCs w:val="18"/>
        </w:rPr>
        <w:t xml:space="preserve"> </w:t>
      </w:r>
      <w:r>
        <w:rPr>
          <w:rFonts w:ascii="Palatino Linotype" w:hAnsi="Palatino Linotype"/>
          <w:sz w:val="18"/>
          <w:szCs w:val="18"/>
        </w:rPr>
        <w:t>Vision-Based</w:t>
      </w:r>
      <w:r>
        <w:rPr>
          <w:rFonts w:ascii="Palatino Linotype" w:hAnsi="Palatino Linotype"/>
          <w:i/>
          <w:sz w:val="18"/>
          <w:szCs w:val="18"/>
        </w:rPr>
        <w:t xml:space="preserve"> </w:t>
      </w:r>
      <w:r>
        <w:rPr>
          <w:rFonts w:ascii="Palatino Linotype" w:hAnsi="Palatino Linotype"/>
          <w:sz w:val="18"/>
          <w:szCs w:val="18"/>
        </w:rPr>
        <w:t>Object</w:t>
      </w:r>
      <w:r>
        <w:rPr>
          <w:rFonts w:ascii="Palatino Linotype" w:hAnsi="Palatino Linotype"/>
          <w:i/>
          <w:sz w:val="18"/>
          <w:szCs w:val="18"/>
        </w:rPr>
        <w:t xml:space="preserve"> </w:t>
      </w:r>
      <w:r>
        <w:rPr>
          <w:rFonts w:ascii="Palatino Linotype" w:hAnsi="Palatino Linotype"/>
          <w:sz w:val="18"/>
          <w:szCs w:val="18"/>
        </w:rPr>
        <w:t>Recognition</w:t>
      </w:r>
      <w:r>
        <w:rPr>
          <w:rFonts w:ascii="Palatino Linotype" w:hAnsi="Palatino Linotype"/>
          <w:i/>
          <w:sz w:val="18"/>
          <w:szCs w:val="18"/>
        </w:rPr>
        <w:t xml:space="preserve"> </w:t>
      </w:r>
      <w:r>
        <w:rPr>
          <w:rFonts w:ascii="Palatino Linotype" w:hAnsi="Palatino Linotype"/>
          <w:sz w:val="18"/>
          <w:szCs w:val="18"/>
        </w:rPr>
        <w:t>and</w:t>
      </w:r>
      <w:r>
        <w:rPr>
          <w:rFonts w:ascii="Palatino Linotype" w:hAnsi="Palatino Linotype"/>
          <w:i/>
          <w:sz w:val="18"/>
          <w:szCs w:val="18"/>
        </w:rPr>
        <w:t xml:space="preserve"> </w:t>
      </w:r>
      <w:r>
        <w:rPr>
          <w:rFonts w:ascii="Palatino Linotype" w:hAnsi="Palatino Linotype"/>
          <w:sz w:val="18"/>
          <w:szCs w:val="18"/>
        </w:rPr>
        <w:t>Manipulation</w:t>
      </w:r>
      <w:r>
        <w:rPr>
          <w:rFonts w:ascii="Palatino Linotype" w:hAnsi="Palatino Linotype"/>
          <w:i/>
          <w:sz w:val="18"/>
          <w:szCs w:val="18"/>
        </w:rPr>
        <w:t xml:space="preserve"> </w:t>
      </w:r>
      <w:r>
        <w:rPr>
          <w:rFonts w:ascii="Palatino Linotype" w:hAnsi="Palatino Linotype"/>
          <w:sz w:val="18"/>
          <w:szCs w:val="18"/>
        </w:rPr>
        <w:t>by</w:t>
      </w:r>
      <w:r>
        <w:rPr>
          <w:rFonts w:ascii="Palatino Linotype" w:hAnsi="Palatino Linotype"/>
          <w:i/>
          <w:sz w:val="18"/>
          <w:szCs w:val="18"/>
        </w:rPr>
        <w:t xml:space="preserve"> </w:t>
      </w:r>
      <w:r>
        <w:rPr>
          <w:rFonts w:ascii="Palatino Linotype" w:hAnsi="Palatino Linotype"/>
          <w:sz w:val="18"/>
          <w:szCs w:val="18"/>
        </w:rPr>
        <w:t>Regions</w:t>
      </w:r>
      <w:r>
        <w:rPr>
          <w:rFonts w:ascii="Palatino Linotype" w:hAnsi="Palatino Linotype"/>
          <w:i/>
          <w:sz w:val="18"/>
          <w:szCs w:val="18"/>
        </w:rPr>
        <w:t xml:space="preserve"> </w:t>
      </w:r>
      <w:r>
        <w:rPr>
          <w:rFonts w:ascii="Palatino Linotype" w:hAnsi="Palatino Linotype"/>
          <w:sz w:val="18"/>
          <w:szCs w:val="18"/>
        </w:rPr>
        <w:t>with</w:t>
      </w:r>
      <w:r>
        <w:rPr>
          <w:rFonts w:ascii="Palatino Linotype" w:hAnsi="Palatino Linotype"/>
          <w:i/>
          <w:sz w:val="18"/>
          <w:szCs w:val="18"/>
        </w:rPr>
        <w:t xml:space="preserve"> </w:t>
      </w:r>
      <w:r>
        <w:rPr>
          <w:rFonts w:ascii="Palatino Linotype" w:hAnsi="Palatino Linotype"/>
          <w:sz w:val="18"/>
          <w:szCs w:val="18"/>
        </w:rPr>
        <w:t>Convolutional</w:t>
      </w:r>
      <w:r>
        <w:rPr>
          <w:rFonts w:ascii="Palatino Linotype" w:hAnsi="Palatino Linotype"/>
          <w:i/>
          <w:sz w:val="18"/>
          <w:szCs w:val="18"/>
        </w:rPr>
        <w:t xml:space="preserve"> </w:t>
      </w:r>
      <w:r>
        <w:rPr>
          <w:rFonts w:ascii="Palatino Linotype" w:hAnsi="Palatino Linotype"/>
          <w:sz w:val="18"/>
          <w:szCs w:val="18"/>
        </w:rPr>
        <w:t>Neural</w:t>
      </w:r>
      <w:r>
        <w:rPr>
          <w:rFonts w:ascii="Palatino Linotype" w:hAnsi="Palatino Linotype"/>
          <w:i/>
          <w:sz w:val="18"/>
          <w:szCs w:val="18"/>
        </w:rPr>
        <w:t xml:space="preserve"> </w:t>
      </w:r>
      <w:r>
        <w:rPr>
          <w:rFonts w:ascii="Palatino Linotype" w:hAnsi="Palatino Linotype"/>
          <w:sz w:val="18"/>
          <w:szCs w:val="18"/>
        </w:rPr>
        <w:t>Network.</w:t>
      </w:r>
      <w:r>
        <w:rPr>
          <w:rFonts w:ascii="Palatino Linotype" w:hAnsi="Palatino Linotype"/>
          <w:i/>
          <w:sz w:val="18"/>
          <w:szCs w:val="18"/>
        </w:rPr>
        <w:t xml:space="preserve"> Electronics </w:t>
      </w:r>
      <w:r>
        <w:rPr>
          <w:rFonts w:ascii="Palatino Linotype" w:hAnsi="Palatino Linotype"/>
          <w:b/>
          <w:sz w:val="18"/>
          <w:szCs w:val="18"/>
        </w:rPr>
        <w:t>2020</w:t>
      </w:r>
      <w:r>
        <w:rPr>
          <w:rFonts w:ascii="Palatino Linotype" w:hAnsi="Palatino Linotype"/>
          <w:sz w:val="18"/>
          <w:szCs w:val="18"/>
        </w:rPr>
        <w:t>,</w:t>
      </w:r>
      <w:r>
        <w:rPr>
          <w:rFonts w:ascii="Palatino Linotype" w:hAnsi="Palatino Linotype"/>
          <w:i/>
          <w:sz w:val="18"/>
          <w:szCs w:val="18"/>
        </w:rPr>
        <w:t xml:space="preserve"> 9</w:t>
      </w:r>
      <w:r>
        <w:rPr>
          <w:rFonts w:ascii="Palatino Linotype" w:hAnsi="Palatino Linotype"/>
          <w:sz w:val="18"/>
          <w:szCs w:val="18"/>
        </w:rPr>
        <w:t>,</w:t>
      </w:r>
      <w:r>
        <w:rPr>
          <w:rFonts w:ascii="Palatino Linotype" w:hAnsi="Palatino Linotype"/>
          <w:i/>
          <w:sz w:val="18"/>
          <w:szCs w:val="18"/>
        </w:rPr>
        <w:t xml:space="preserve"> </w:t>
      </w:r>
      <w:r>
        <w:rPr>
          <w:rFonts w:ascii="Palatino Linotype" w:hAnsi="Palatino Linotype"/>
          <w:sz w:val="18"/>
          <w:szCs w:val="18"/>
        </w:rPr>
        <w:t>210,</w:t>
      </w:r>
      <w:r>
        <w:rPr>
          <w:rFonts w:ascii="Palatino Linotype" w:hAnsi="Palatino Linotype"/>
          <w:i/>
          <w:sz w:val="18"/>
          <w:szCs w:val="18"/>
        </w:rPr>
        <w:t xml:space="preserve"> </w:t>
      </w:r>
      <w:r>
        <w:rPr>
          <w:rFonts w:ascii="Palatino Linotype" w:hAnsi="Palatino Linotype"/>
          <w:sz w:val="18"/>
          <w:szCs w:val="18"/>
        </w:rPr>
        <w:t>doi:10.3390/electronics9020210.</w:t>
      </w:r>
    </w:p>
    <w:p>
      <w:pPr>
        <w:pStyle w:val="58"/>
        <w:widowControl/>
        <w:numPr>
          <w:ilvl w:val="0"/>
          <w:numId w:val="4"/>
        </w:numPr>
        <w:adjustRightInd w:val="0"/>
        <w:snapToGrid w:val="0"/>
        <w:spacing w:line="260" w:lineRule="atLeast"/>
        <w:ind w:left="425" w:leftChars="0" w:hanging="425"/>
        <w:jc w:val="both"/>
        <w:rPr>
          <w:rFonts w:ascii="Palatino Linotype" w:hAnsi="Palatino Linotype"/>
          <w:sz w:val="18"/>
          <w:szCs w:val="18"/>
        </w:rPr>
      </w:pPr>
      <w:r>
        <w:rPr>
          <w:rFonts w:ascii="Palatino Linotype" w:hAnsi="Palatino Linotype"/>
          <w:sz w:val="18"/>
          <w:szCs w:val="18"/>
        </w:rPr>
        <w:t>Available</w:t>
      </w:r>
      <w:r>
        <w:rPr>
          <w:rFonts w:ascii="Palatino Linotype" w:hAnsi="Palatino Linotype"/>
          <w:i/>
          <w:sz w:val="18"/>
          <w:szCs w:val="18"/>
        </w:rPr>
        <w:t xml:space="preserve"> </w:t>
      </w:r>
      <w:r>
        <w:rPr>
          <w:rFonts w:ascii="Palatino Linotype" w:hAnsi="Palatino Linotype"/>
          <w:sz w:val="18"/>
          <w:szCs w:val="18"/>
        </w:rPr>
        <w:t>online:</w:t>
      </w:r>
      <w:r>
        <w:rPr>
          <w:rFonts w:ascii="Palatino Linotype" w:hAnsi="Palatino Linotype"/>
          <w:i/>
          <w:sz w:val="18"/>
          <w:szCs w:val="18"/>
        </w:rPr>
        <w:t xml:space="preserve"> </w:t>
      </w:r>
      <w:r>
        <w:rPr>
          <w:rFonts w:ascii="Palatino Linotype" w:hAnsi="Palatino Linotype"/>
          <w:sz w:val="18"/>
          <w:szCs w:val="18"/>
        </w:rPr>
        <w:t>http://www.mathworks.com/help/vision/ug/camera-calibration.html</w:t>
      </w:r>
      <w:r>
        <w:rPr>
          <w:rFonts w:ascii="Palatino Linotype" w:hAnsi="Palatino Linotype"/>
          <w:i/>
          <w:sz w:val="18"/>
          <w:szCs w:val="18"/>
        </w:rPr>
        <w:t xml:space="preserve"> </w:t>
      </w:r>
      <w:r>
        <w:rPr>
          <w:rFonts w:ascii="Palatino Linotype" w:hAnsi="Palatino Linotype"/>
          <w:sz w:val="18"/>
          <w:szCs w:val="18"/>
        </w:rPr>
        <w:t>(</w:t>
      </w:r>
      <w:r>
        <w:rPr>
          <w:rFonts w:hint="default" w:ascii="Palatino Linotype" w:hAnsi="Palatino Linotype" w:cs="Palatino Linotype"/>
          <w:sz w:val="18"/>
          <w:szCs w:val="18"/>
          <w:lang w:val="en-US"/>
        </w:rPr>
        <w:t>1</w:t>
      </w:r>
      <w:r>
        <w:rPr>
          <w:rFonts w:hint="default" w:ascii="Palatino Linotype" w:hAnsi="Palatino Linotype" w:cs="Palatino Linotype"/>
          <w:sz w:val="18"/>
          <w:szCs w:val="18"/>
        </w:rPr>
        <w:t xml:space="preserve"> </w:t>
      </w:r>
      <w:r>
        <w:rPr>
          <w:rFonts w:hint="default" w:ascii="Palatino Linotype" w:hAnsi="Palatino Linotype" w:cs="Palatino Linotype"/>
          <w:sz w:val="18"/>
          <w:szCs w:val="18"/>
          <w:lang w:val="en-US"/>
        </w:rPr>
        <w:t>October</w:t>
      </w:r>
      <w:r>
        <w:rPr>
          <w:rFonts w:hint="default" w:ascii="Palatino Linotype" w:hAnsi="Palatino Linotype" w:cs="Palatino Linotype"/>
          <w:sz w:val="18"/>
          <w:szCs w:val="18"/>
        </w:rPr>
        <w:t xml:space="preserve"> 20</w:t>
      </w:r>
      <w:r>
        <w:rPr>
          <w:rFonts w:hint="default" w:ascii="Palatino Linotype" w:hAnsi="Palatino Linotype" w:cs="Palatino Linotype"/>
          <w:sz w:val="18"/>
          <w:szCs w:val="18"/>
          <w:lang w:val="en-US"/>
        </w:rPr>
        <w:t>19</w:t>
      </w:r>
      <w:r>
        <w:rPr>
          <w:rFonts w:ascii="Palatino Linotype" w:hAnsi="Palatino Linotype"/>
          <w:sz w:val="18"/>
          <w:szCs w:val="18"/>
        </w:rPr>
        <w:t>).</w:t>
      </w:r>
    </w:p>
    <w:p>
      <w:pPr>
        <w:pStyle w:val="58"/>
        <w:widowControl/>
        <w:numPr>
          <w:ilvl w:val="0"/>
          <w:numId w:val="4"/>
        </w:numPr>
        <w:adjustRightInd w:val="0"/>
        <w:snapToGrid w:val="0"/>
        <w:spacing w:line="260" w:lineRule="atLeast"/>
        <w:ind w:left="425" w:leftChars="0" w:hanging="425"/>
        <w:jc w:val="both"/>
        <w:rPr>
          <w:rFonts w:ascii="Palatino Linotype" w:hAnsi="Palatino Linotype"/>
          <w:color w:val="000000" w:themeColor="text1"/>
          <w:sz w:val="18"/>
          <w:szCs w:val="18"/>
          <w14:textFill>
            <w14:solidFill>
              <w14:schemeClr w14:val="tx1"/>
            </w14:solidFill>
          </w14:textFill>
        </w:rPr>
      </w:pPr>
      <w:r>
        <w:rPr>
          <w:rFonts w:ascii="Palatino Linotype" w:hAnsi="Palatino Linotype"/>
          <w:sz w:val="18"/>
          <w:szCs w:val="18"/>
        </w:rPr>
        <w:t>Available</w:t>
      </w:r>
      <w:r>
        <w:rPr>
          <w:rFonts w:ascii="Palatino Linotype" w:hAnsi="Palatino Linotype"/>
          <w:i/>
          <w:sz w:val="18"/>
          <w:szCs w:val="18"/>
        </w:rPr>
        <w:t xml:space="preserve"> </w:t>
      </w:r>
      <w:r>
        <w:rPr>
          <w:rFonts w:ascii="Palatino Linotype" w:hAnsi="Palatino Linotype"/>
          <w:sz w:val="18"/>
          <w:szCs w:val="18"/>
        </w:rPr>
        <w:t>online:</w:t>
      </w:r>
      <w:r>
        <w:rPr>
          <w:rFonts w:ascii="Palatino Linotype" w:hAnsi="Palatino Linotype"/>
          <w:i/>
          <w:sz w:val="18"/>
          <w:szCs w:val="18"/>
        </w:rPr>
        <w:t xml:space="preserve"> </w:t>
      </w:r>
      <w:r>
        <w:rPr>
          <w:rFonts w:ascii="Palatino Linotype" w:hAnsi="Palatino Linotype"/>
          <w:sz w:val="18"/>
          <w:szCs w:val="18"/>
        </w:rPr>
        <w:t>https://en.wikipedia.org/wiki/Connected-component_labeling</w:t>
      </w:r>
      <w:r>
        <w:rPr>
          <w:rFonts w:ascii="Palatino Linotype" w:hAnsi="Palatino Linotype"/>
          <w:i/>
          <w:sz w:val="18"/>
          <w:szCs w:val="18"/>
        </w:rPr>
        <w:t xml:space="preserve"> </w:t>
      </w:r>
      <w:r>
        <w:rPr>
          <w:rFonts w:ascii="Palatino Linotype" w:hAnsi="Palatino Linotype"/>
          <w:sz w:val="18"/>
          <w:szCs w:val="18"/>
        </w:rPr>
        <w:t>(</w:t>
      </w:r>
      <w:r>
        <w:rPr>
          <w:rFonts w:hint="default" w:ascii="Palatino Linotype" w:hAnsi="Palatino Linotype" w:cs="Palatino Linotype"/>
          <w:sz w:val="18"/>
          <w:szCs w:val="18"/>
          <w:lang w:val="en-US"/>
        </w:rPr>
        <w:t>1</w:t>
      </w:r>
      <w:r>
        <w:rPr>
          <w:rFonts w:hint="default" w:ascii="Palatino Linotype" w:hAnsi="Palatino Linotype" w:cs="Palatino Linotype"/>
          <w:sz w:val="18"/>
          <w:szCs w:val="18"/>
        </w:rPr>
        <w:t xml:space="preserve"> </w:t>
      </w:r>
      <w:r>
        <w:rPr>
          <w:rFonts w:hint="default" w:ascii="Palatino Linotype" w:hAnsi="Palatino Linotype" w:cs="Palatino Linotype"/>
          <w:sz w:val="18"/>
          <w:szCs w:val="18"/>
          <w:lang w:val="en-US"/>
        </w:rPr>
        <w:t>October</w:t>
      </w:r>
      <w:r>
        <w:rPr>
          <w:rFonts w:hint="default" w:ascii="Palatino Linotype" w:hAnsi="Palatino Linotype" w:cs="Palatino Linotype"/>
          <w:sz w:val="18"/>
          <w:szCs w:val="18"/>
        </w:rPr>
        <w:t xml:space="preserve"> 20</w:t>
      </w:r>
      <w:r>
        <w:rPr>
          <w:rFonts w:hint="default" w:ascii="Palatino Linotype" w:hAnsi="Palatino Linotype" w:cs="Palatino Linotype"/>
          <w:sz w:val="18"/>
          <w:szCs w:val="18"/>
          <w:lang w:val="en-US"/>
        </w:rPr>
        <w:t>19</w:t>
      </w:r>
      <w:r>
        <w:rPr>
          <w:rFonts w:ascii="Palatino Linotype" w:hAnsi="Palatino Linotype"/>
          <w:sz w:val="18"/>
          <w:szCs w:val="18"/>
        </w:rPr>
        <w:t>).</w:t>
      </w:r>
    </w:p>
    <w:tbl>
      <w:tblPr>
        <w:tblStyle w:val="57"/>
        <w:tblW w:w="8939" w:type="dxa"/>
        <w:jc w:val="center"/>
        <w:tblLayout w:type="autofit"/>
        <w:tblCellMar>
          <w:top w:w="0" w:type="dxa"/>
          <w:left w:w="108" w:type="dxa"/>
          <w:bottom w:w="0" w:type="dxa"/>
          <w:right w:w="108" w:type="dxa"/>
        </w:tblCellMar>
      </w:tblPr>
      <w:tblGrid>
        <w:gridCol w:w="1792"/>
        <w:gridCol w:w="7147"/>
      </w:tblGrid>
      <w:tr>
        <w:tblPrEx>
          <w:tblCellMar>
            <w:top w:w="0" w:type="dxa"/>
            <w:left w:w="108" w:type="dxa"/>
            <w:bottom w:w="0" w:type="dxa"/>
            <w:right w:w="108" w:type="dxa"/>
          </w:tblCellMar>
        </w:tblPrEx>
        <w:trPr>
          <w:jc w:val="center"/>
        </w:trPr>
        <w:tc>
          <w:tcPr>
            <w:tcW w:w="0" w:type="auto"/>
            <w:vAlign w:val="center"/>
          </w:tcPr>
          <w:p>
            <w:pPr>
              <w:pStyle w:val="58"/>
              <w:widowControl/>
              <w:adjustRightInd w:val="0"/>
              <w:snapToGrid w:val="0"/>
              <w:spacing w:before="60" w:after="60" w:line="260" w:lineRule="atLeast"/>
              <w:ind w:left="425" w:leftChars="0" w:hanging="425"/>
              <w:jc w:val="both"/>
              <w:rPr>
                <w:rFonts w:ascii="Palatino Linotype" w:hAnsi="Palatino Linotype"/>
                <w:b w:val="0"/>
                <w:bCs/>
                <w:color w:val="000000" w:themeColor="text1"/>
                <w:sz w:val="18"/>
                <w:szCs w:val="18"/>
                <w14:textFill>
                  <w14:solidFill>
                    <w14:schemeClr w14:val="tx1"/>
                  </w14:solidFill>
                </w14:textFill>
              </w:rPr>
            </w:pPr>
            <w:r>
              <w:rPr>
                <w:rFonts w:ascii="Palatino Linotype" w:hAnsi="Palatino Linotype"/>
                <w:b/>
                <w:bCs/>
                <w:color w:val="000000" w:themeColor="text1"/>
                <w:sz w:val="18"/>
                <w:szCs w:val="18"/>
                <w:lang w:eastAsia="zh-CN"/>
                <w14:textFill>
                  <w14:solidFill>
                    <w14:schemeClr w14:val="tx1"/>
                  </w14:solidFill>
                </w14:textFill>
              </w:rPr>
              <w:drawing>
                <wp:inline distT="0" distB="0" distL="0" distR="0">
                  <wp:extent cx="1000760" cy="359410"/>
                  <wp:effectExtent l="0" t="0" r="0" b="254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000800" cy="360000"/>
                          </a:xfrm>
                          <a:prstGeom prst="rect">
                            <a:avLst/>
                          </a:prstGeom>
                        </pic:spPr>
                      </pic:pic>
                    </a:graphicData>
                  </a:graphic>
                </wp:inline>
              </w:drawing>
            </w:r>
          </w:p>
        </w:tc>
        <w:tc>
          <w:tcPr>
            <w:tcW w:w="7149" w:type="dxa"/>
            <w:vAlign w:val="center"/>
          </w:tcPr>
          <w:p>
            <w:pPr>
              <w:pStyle w:val="58"/>
              <w:widowControl/>
              <w:adjustRightInd w:val="0"/>
              <w:snapToGrid w:val="0"/>
              <w:spacing w:line="260" w:lineRule="atLeast"/>
              <w:ind w:left="425" w:leftChars="0" w:hanging="425"/>
              <w:jc w:val="both"/>
              <w:rPr>
                <w:rFonts w:ascii="Palatino Linotype" w:hAnsi="Palatino Linotype"/>
                <w:b w:val="0"/>
                <w:bCs/>
                <w:color w:val="000000" w:themeColor="text1"/>
                <w:sz w:val="18"/>
                <w:szCs w:val="18"/>
                <w14:textFill>
                  <w14:solidFill>
                    <w14:schemeClr w14:val="tx1"/>
                  </w14:solidFill>
                </w14:textFill>
              </w:rPr>
            </w:pPr>
            <w:r>
              <w:rPr>
                <w:rFonts w:ascii="Palatino Linotype" w:hAnsi="Palatino Linotype"/>
                <w:b w:val="0"/>
                <w:bCs/>
                <w:color w:val="000000" w:themeColor="text1"/>
                <w:sz w:val="18"/>
                <w:szCs w:val="18"/>
                <w14:textFill>
                  <w14:solidFill>
                    <w14:schemeClr w14:val="tx1"/>
                  </w14:solidFill>
                </w14:textFill>
              </w:rPr>
              <w:t>© 2019 by the authors. Submitted for possible open access publication under the terms and conditions of the Creative Commons Attribution (CC BY) license (http://creativecommons.org/licenses/by/4.0/).</w:t>
            </w:r>
          </w:p>
        </w:tc>
      </w:tr>
    </w:tbl>
    <w:p>
      <w:pPr>
        <w:pStyle w:val="58"/>
        <w:widowControl/>
        <w:adjustRightInd w:val="0"/>
        <w:snapToGrid w:val="0"/>
        <w:spacing w:line="260" w:lineRule="atLeast"/>
        <w:ind w:left="425" w:leftChars="0" w:hanging="425"/>
        <w:jc w:val="both"/>
        <w:rPr>
          <w:rFonts w:ascii="Palatino Linotype" w:hAnsi="Palatino Linotype"/>
          <w:color w:val="000000" w:themeColor="text1"/>
          <w:sz w:val="18"/>
          <w:szCs w:val="18"/>
          <w14:textFill>
            <w14:solidFill>
              <w14:schemeClr w14:val="tx1"/>
            </w14:solidFill>
          </w14:textFill>
        </w:rPr>
      </w:pPr>
    </w:p>
    <w:sectPr>
      <w:headerReference r:id="rId7" w:type="first"/>
      <w:footerReference r:id="rId9" w:type="first"/>
      <w:headerReference r:id="rId5" w:type="default"/>
      <w:footerReference r:id="rId8" w:type="default"/>
      <w:headerReference r:id="rId6" w:type="even"/>
      <w:pgSz w:w="11906" w:h="16838"/>
      <w:pgMar w:top="1417" w:right="1531" w:bottom="1077" w:left="1531" w:header="1020" w:footer="850" w:gutter="0"/>
      <w:pgNumType w:start="1"/>
      <w:cols w:space="425" w:num="1"/>
      <w:titlePg/>
      <w:docGrid w:type="lines" w:linePitch="326"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MDPI" w:date="2020-05-08T08:28:00Z" w:initials="M">
    <w:p w14:paraId="27607494">
      <w:pPr>
        <w:pStyle w:val="5"/>
      </w:pPr>
      <w:r>
        <w:fldChar w:fldCharType="begin"/>
      </w:r>
      <w:r>
        <w:rPr>
          <w:rStyle w:val="11"/>
        </w:rPr>
        <w:instrText xml:space="preserve"> </w:instrText>
      </w:r>
      <w:r>
        <w:instrText xml:space="preserve">PAGE \# "'Page: '#'</w:instrText>
      </w:r>
      <w:r>
        <w:br w:type="textWrapping"/>
      </w:r>
      <w:r>
        <w:instrText xml:space="preserve">'"</w:instrText>
      </w:r>
      <w:r>
        <w:rPr>
          <w:rStyle w:val="11"/>
        </w:rPr>
        <w:instrText xml:space="preserve"> </w:instrText>
      </w:r>
      <w:r>
        <w:fldChar w:fldCharType="end"/>
      </w:r>
      <w:r>
        <w:t xml:space="preserve">Please carefully check the accuracy of names and affiliations. </w:t>
      </w:r>
    </w:p>
  </w:comment>
  <w:comment w:id="1" w:author="B" w:date="2020-05-08T14:54:00Z" w:initials="">
    <w:p w14:paraId="08250BED">
      <w:pPr>
        <w:pStyle w:val="5"/>
      </w:pPr>
      <w:r>
        <w:t>Please check that the intended meaning is retained.</w:t>
      </w:r>
    </w:p>
  </w:comment>
  <w:comment w:id="2" w:author="MDPI" w:date="2020-05-08T10:13:00Z" w:initials="M">
    <w:p w14:paraId="35FF73D2">
      <w:pPr>
        <w:pStyle w:val="5"/>
      </w:pPr>
      <w:r>
        <w:fldChar w:fldCharType="begin"/>
      </w:r>
      <w:r>
        <w:rPr>
          <w:rStyle w:val="11"/>
        </w:rPr>
        <w:instrText xml:space="preserve"> </w:instrText>
      </w:r>
      <w:r>
        <w:instrText xml:space="preserve">PAGE \# "'Page: '#'</w:instrText>
      </w:r>
      <w:r>
        <w:br w:type="textWrapping"/>
      </w:r>
      <w:r>
        <w:instrText xml:space="preserve">'"</w:instrText>
      </w:r>
      <w:r>
        <w:rPr>
          <w:rStyle w:val="11"/>
        </w:rPr>
        <w:instrText xml:space="preserve"> </w:instrText>
      </w:r>
      <w:r>
        <w:fldChar w:fldCharType="end"/>
      </w:r>
      <w:r>
        <w:t>Please number the subfigures, and add explanations.</w:t>
      </w:r>
    </w:p>
  </w:comment>
  <w:comment w:id="3" w:author="MDPI" w:date="2020-05-08T10:13:00Z" w:initials="M">
    <w:p w14:paraId="65A32D4A">
      <w:pPr>
        <w:pStyle w:val="5"/>
      </w:pPr>
      <w:r>
        <w:fldChar w:fldCharType="begin"/>
      </w:r>
      <w:r>
        <w:rPr>
          <w:rStyle w:val="11"/>
        </w:rPr>
        <w:instrText xml:space="preserve"> </w:instrText>
      </w:r>
      <w:r>
        <w:instrText xml:space="preserve">PAGE \# "'Page: '#'</w:instrText>
      </w:r>
      <w:r>
        <w:br w:type="textWrapping"/>
      </w:r>
      <w:r>
        <w:instrText xml:space="preserve">'"</w:instrText>
      </w:r>
      <w:r>
        <w:rPr>
          <w:rStyle w:val="11"/>
        </w:rPr>
        <w:instrText xml:space="preserve"> </w:instrText>
      </w:r>
      <w:r>
        <w:fldChar w:fldCharType="end"/>
      </w:r>
      <w:r>
        <w:t>Please number the subfigures, and add explanations.</w:t>
      </w:r>
    </w:p>
  </w:comment>
  <w:comment w:id="4" w:author="MDPI" w:date="2020-05-08T10:06:00Z" w:initials="M">
    <w:p w14:paraId="75961ADC">
      <w:pPr>
        <w:pStyle w:val="5"/>
      </w:pPr>
      <w:r>
        <w:fldChar w:fldCharType="begin"/>
      </w:r>
      <w:r>
        <w:rPr>
          <w:rStyle w:val="11"/>
        </w:rPr>
        <w:instrText xml:space="preserve"> </w:instrText>
      </w:r>
      <w:r>
        <w:instrText xml:space="preserve">PAGE \# "'Page: '#'</w:instrText>
      </w:r>
      <w:r>
        <w:br w:type="textWrapping"/>
      </w:r>
      <w:r>
        <w:instrText xml:space="preserve">'"</w:instrText>
      </w:r>
      <w:r>
        <w:rPr>
          <w:rStyle w:val="11"/>
        </w:rPr>
        <w:instrText xml:space="preserve"> </w:instrText>
      </w:r>
      <w:r>
        <w:fldChar w:fldCharType="end"/>
      </w:r>
      <w:r>
        <w:fldChar w:fldCharType="begin"/>
      </w:r>
      <w:r>
        <w:rPr>
          <w:rStyle w:val="11"/>
        </w:rPr>
        <w:instrText xml:space="preserve"> </w:instrText>
      </w:r>
      <w:r>
        <w:instrText xml:space="preserve">PAGE \# "'Page: '#'</w:instrText>
      </w:r>
      <w:r>
        <w:br w:type="textWrapping"/>
      </w:r>
      <w:r>
        <w:instrText xml:space="preserve">'"</w:instrText>
      </w:r>
      <w:r>
        <w:rPr>
          <w:rStyle w:val="11"/>
        </w:rPr>
        <w:instrText xml:space="preserve"> </w:instrText>
      </w:r>
      <w:r>
        <w:fldChar w:fldCharType="end"/>
      </w:r>
      <w:r>
        <w:t>Please number the subfigures, and add explanations.</w:t>
      </w:r>
    </w:p>
    <w:p w14:paraId="7E6076A9">
      <w:pPr>
        <w:pStyle w:val="5"/>
      </w:pPr>
      <w:r>
        <w:fldChar w:fldCharType="begin"/>
      </w:r>
      <w:r>
        <w:rPr>
          <w:rStyle w:val="11"/>
        </w:rPr>
        <w:instrText xml:space="preserve"> </w:instrText>
      </w:r>
      <w:r>
        <w:instrText xml:space="preserve">PAGE \# "'Page: '#'</w:instrText>
      </w:r>
      <w:r>
        <w:br w:type="textWrapping"/>
      </w:r>
      <w:r>
        <w:instrText xml:space="preserve">'"</w:instrText>
      </w:r>
      <w:r>
        <w:rPr>
          <w:rStyle w:val="11"/>
        </w:rPr>
        <w:instrText xml:space="preserve"> </w:instrText>
      </w:r>
      <w:r>
        <w:fldChar w:fldCharType="end"/>
      </w:r>
    </w:p>
  </w:comment>
  <w:comment w:id="5" w:author="MDPI" w:date="2020-05-08T09:56:00Z" w:initials="M">
    <w:p w14:paraId="713C4A5B">
      <w:pPr>
        <w:pStyle w:val="5"/>
      </w:pPr>
      <w:r>
        <w:fldChar w:fldCharType="begin"/>
      </w:r>
      <w:r>
        <w:rPr>
          <w:rStyle w:val="11"/>
        </w:rPr>
        <w:instrText xml:space="preserve"> </w:instrText>
      </w:r>
      <w:r>
        <w:instrText xml:space="preserve">PAGE \# "'Page: '#'</w:instrText>
      </w:r>
      <w:r>
        <w:br w:type="textWrapping"/>
      </w:r>
      <w:r>
        <w:instrText xml:space="preserve">'"</w:instrText>
      </w:r>
      <w:r>
        <w:rPr>
          <w:rStyle w:val="11"/>
        </w:rPr>
        <w:instrText xml:space="preserve"> </w:instrText>
      </w:r>
      <w:r>
        <w:fldChar w:fldCharType="end"/>
      </w:r>
      <w:r>
        <w:t>Please number the subfigures, and add explanations.</w:t>
      </w:r>
    </w:p>
    <w:p w14:paraId="21537F92">
      <w:pPr>
        <w:pStyle w:val="5"/>
      </w:pPr>
      <w:r>
        <w:fldChar w:fldCharType="begin"/>
      </w:r>
      <w:r>
        <w:rPr>
          <w:rStyle w:val="11"/>
        </w:rPr>
        <w:instrText xml:space="preserve"> </w:instrText>
      </w:r>
      <w:r>
        <w:instrText xml:space="preserve">PAGE \# "'Page: '#'</w:instrText>
      </w:r>
      <w:r>
        <w:br w:type="textWrapping"/>
      </w:r>
      <w:r>
        <w:instrText xml:space="preserve">'"</w:instrText>
      </w:r>
      <w:r>
        <w:rPr>
          <w:rStyle w:val="11"/>
        </w:rPr>
        <w:instrText xml:space="preserve"> </w:instrText>
      </w:r>
      <w:r>
        <w:fldChar w:fldCharType="end"/>
      </w:r>
    </w:p>
  </w:comment>
  <w:comment w:id="6" w:author="MDPI" w:date="2020-05-08T09:56:00Z" w:initials="M">
    <w:p w14:paraId="33C614B7">
      <w:pPr>
        <w:pStyle w:val="5"/>
      </w:pPr>
      <w:r>
        <w:fldChar w:fldCharType="begin"/>
      </w:r>
      <w:r>
        <w:rPr>
          <w:rStyle w:val="11"/>
        </w:rPr>
        <w:instrText xml:space="preserve"> </w:instrText>
      </w:r>
      <w:r>
        <w:instrText xml:space="preserve">PAGE \# "'Page: '#'</w:instrText>
      </w:r>
      <w:r>
        <w:br w:type="textWrapping"/>
      </w:r>
      <w:r>
        <w:instrText xml:space="preserve">'"</w:instrText>
      </w:r>
      <w:r>
        <w:rPr>
          <w:rStyle w:val="11"/>
        </w:rPr>
        <w:instrText xml:space="preserve"> </w:instrText>
      </w:r>
      <w:r>
        <w:fldChar w:fldCharType="end"/>
      </w:r>
      <w:r>
        <w:t>Please number the subfigures, and add explanations.</w:t>
      </w:r>
    </w:p>
    <w:p w14:paraId="15122158">
      <w:pPr>
        <w:pStyle w:val="5"/>
      </w:pPr>
      <w:r>
        <w:fldChar w:fldCharType="begin"/>
      </w:r>
      <w:r>
        <w:rPr>
          <w:rStyle w:val="11"/>
        </w:rPr>
        <w:instrText xml:space="preserve"> </w:instrText>
      </w:r>
      <w:r>
        <w:instrText xml:space="preserve">PAGE \# "'Page: '#'</w:instrText>
      </w:r>
      <w:r>
        <w:br w:type="textWrapping"/>
      </w:r>
      <w:r>
        <w:instrText xml:space="preserve">'"</w:instrText>
      </w:r>
      <w:r>
        <w:rPr>
          <w:rStyle w:val="11"/>
        </w:rPr>
        <w:instrText xml:space="preserve"> </w:instrText>
      </w:r>
      <w:r>
        <w:fldChar w:fldCharType="end"/>
      </w:r>
    </w:p>
  </w:comment>
  <w:comment w:id="7" w:author="MDPI" w:date="2020-05-08T09:53:00Z" w:initials="M">
    <w:p w14:paraId="46986E7F">
      <w:pPr>
        <w:pStyle w:val="5"/>
      </w:pPr>
      <w:r>
        <w:fldChar w:fldCharType="begin"/>
      </w:r>
      <w:r>
        <w:rPr>
          <w:rStyle w:val="11"/>
        </w:rPr>
        <w:instrText xml:space="preserve"> </w:instrText>
      </w:r>
      <w:r>
        <w:instrText xml:space="preserve">PAGE \# "'Page: '#'</w:instrText>
      </w:r>
      <w:r>
        <w:br w:type="textWrapping"/>
      </w:r>
      <w:r>
        <w:instrText xml:space="preserve">'"</w:instrText>
      </w:r>
      <w:r>
        <w:rPr>
          <w:rStyle w:val="11"/>
        </w:rPr>
        <w:instrText xml:space="preserve"> </w:instrText>
      </w:r>
      <w:r>
        <w:fldChar w:fldCharType="end"/>
      </w:r>
      <w:r>
        <w:t>Please number the subfigures</w:t>
      </w:r>
    </w:p>
  </w:comment>
  <w:comment w:id="8" w:author="MDPI" w:date="2020-05-08T09:52:00Z" w:initials="M">
    <w:p w14:paraId="2D464A9F">
      <w:pPr>
        <w:pStyle w:val="5"/>
      </w:pPr>
      <w:r>
        <w:fldChar w:fldCharType="begin"/>
      </w:r>
      <w:r>
        <w:rPr>
          <w:rStyle w:val="11"/>
        </w:rPr>
        <w:instrText xml:space="preserve"> </w:instrText>
      </w:r>
      <w:r>
        <w:instrText xml:space="preserve">PAGE \# "'Page: '#'</w:instrText>
      </w:r>
      <w:r>
        <w:br w:type="textWrapping"/>
      </w:r>
      <w:r>
        <w:instrText xml:space="preserve">'"</w:instrText>
      </w:r>
      <w:r>
        <w:rPr>
          <w:rStyle w:val="11"/>
        </w:rPr>
        <w:instrText xml:space="preserve"> </w:instrText>
      </w:r>
      <w:r>
        <w:fldChar w:fldCharType="end"/>
      </w:r>
      <w:r>
        <w:t xml:space="preserve">Please add explanation for subfigures. </w:t>
      </w:r>
    </w:p>
  </w:comment>
  <w:comment w:id="9" w:author="MDPI" w:date="2020-05-07T08:16:00Z" w:initials="M">
    <w:p w14:paraId="12BB3E0C">
      <w:pPr>
        <w:pStyle w:val="5"/>
      </w:pPr>
      <w:r>
        <w:t>Please check added conference location and conference date.</w:t>
      </w:r>
    </w:p>
  </w:comment>
  <w:comment w:id="10" w:author="MDPI" w:date="2020-05-07T08:18:00Z" w:initials="M">
    <w:p w14:paraId="545C2C1C">
      <w:pPr>
        <w:pStyle w:val="5"/>
      </w:pPr>
      <w:r>
        <w:t>Please check added volume.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7607494" w15:done="0"/>
  <w15:commentEx w15:paraId="08250BED" w15:done="1"/>
  <w15:commentEx w15:paraId="35FF73D2" w15:done="1"/>
  <w15:commentEx w15:paraId="65A32D4A" w15:done="1"/>
  <w15:commentEx w15:paraId="7E6076A9" w15:done="1"/>
  <w15:commentEx w15:paraId="21537F92" w15:done="1"/>
  <w15:commentEx w15:paraId="15122158" w15:done="1"/>
  <w15:commentEx w15:paraId="46986E7F" w15:done="0"/>
  <w15:commentEx w15:paraId="2D464A9F" w15:done="1"/>
  <w15:commentEx w15:paraId="12BB3E0C" w15:done="0"/>
  <w15:commentEx w15:paraId="545C2C1C"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DFKai-SB">
    <w:panose1 w:val="03000509000000000000"/>
    <w:charset w:val="88"/>
    <w:family w:val="script"/>
    <w:pitch w:val="default"/>
    <w:sig w:usb0="00000003" w:usb1="082E0000" w:usb2="00000016" w:usb3="00000000" w:csb0="00100001" w:csb1="00000000"/>
  </w:font>
  <w:font w:name="Palatino Linotype">
    <w:panose1 w:val="02040502050505030304"/>
    <w:charset w:val="00"/>
    <w:family w:val="roman"/>
    <w:pitch w:val="default"/>
    <w:sig w:usb0="E0000287" w:usb1="40000013" w:usb2="00000000" w:usb3="00000000" w:csb0="2000019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PMingLiU">
    <w:panose1 w:val="02020500000000000000"/>
    <w:charset w:val="88"/>
    <w:family w:val="auto"/>
    <w:pitch w:val="default"/>
    <w:sig w:usb0="A00002FF" w:usb1="28CFFCFA" w:usb2="00000016" w:usb3="00000000" w:csb0="00100001" w:csb1="00000000"/>
  </w:font>
  <w:font w:name="Microsoft JhengHei">
    <w:panose1 w:val="020B0604030504040204"/>
    <w:charset w:val="88"/>
    <w:family w:val="swiss"/>
    <w:pitch w:val="default"/>
    <w:sig w:usb0="000002A7" w:usb1="28CF4400" w:usb2="00000016" w:usb3="00000000" w:csb0="00100009" w:csb1="00000000"/>
  </w:font>
  <w:font w:name="Microsoft YaHei">
    <w:panose1 w:val="020B0503020204020204"/>
    <w:charset w:val="86"/>
    <w:family w:val="auto"/>
    <w:pitch w:val="default"/>
    <w:sig w:usb0="80000287" w:usb1="2ACF3C50" w:usb2="00000016" w:usb3="00000000" w:csb0="0004001F" w:csb1="00000000"/>
  </w:font>
  <w:font w:name="MS PGothic">
    <w:panose1 w:val="020B0600070205080204"/>
    <w:charset w:val="80"/>
    <w:family w:val="auto"/>
    <w:pitch w:val="default"/>
    <w:sig w:usb0="E00002FF" w:usb1="6AC7FDFB" w:usb2="08000012" w:usb3="00000000" w:csb0="4002009F" w:csb1="DFD70000"/>
  </w:font>
  <w:font w:name="ＤＦ明朝体W5">
    <w:panose1 w:val="02010609010101010101"/>
    <w:charset w:val="80"/>
    <w:family w:val="auto"/>
    <w:pitch w:val="default"/>
    <w:sig w:usb0="00000001" w:usb1="08070000" w:usb2="00000010" w:usb3="00000000" w:csb0="0002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8"/>
      <w:spacing w:line="240" w:lineRule="auto"/>
      <w:jc w:val="both"/>
      <w:rPr>
        <w:lang w:val="fr-CH"/>
      </w:rPr>
    </w:pPr>
    <w:r>
      <w:rPr>
        <w:i/>
        <w:iCs/>
        <w:szCs w:val="16"/>
      </w:rPr>
      <w:t>Sustainability</w:t>
    </w:r>
    <w:r>
      <w:rPr>
        <w:szCs w:val="16"/>
      </w:rPr>
      <w:t xml:space="preserve"> </w:t>
    </w:r>
    <w:r>
      <w:rPr>
        <w:b/>
        <w:bCs/>
        <w:iCs/>
        <w:szCs w:val="16"/>
      </w:rPr>
      <w:t>2020</w:t>
    </w:r>
    <w:r>
      <w:rPr>
        <w:bCs/>
        <w:iCs/>
        <w:szCs w:val="16"/>
      </w:rPr>
      <w:t xml:space="preserve">, </w:t>
    </w:r>
    <w:r>
      <w:rPr>
        <w:bCs/>
        <w:i/>
        <w:iCs/>
        <w:szCs w:val="16"/>
      </w:rPr>
      <w:t>12</w:t>
    </w:r>
    <w:r>
      <w:rPr>
        <w:bCs/>
        <w:iCs/>
        <w:szCs w:val="16"/>
      </w:rPr>
      <w:t>, x; doi: FOR PEER REVIEW</w:t>
    </w:r>
    <w:r>
      <w:rPr>
        <w:lang w:val="fr-CH"/>
      </w:rPr>
      <w:tab/>
    </w:r>
    <w:r>
      <w:rPr>
        <w:lang w:val="fr-CH"/>
      </w:rPr>
      <w:t>www.mdpi.com/journal/</w:t>
    </w:r>
    <w:r>
      <w:t>sustainability</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Sustainability </w:t>
    </w:r>
    <w:r>
      <w:rPr>
        <w:rFonts w:ascii="Palatino Linotype" w:hAnsi="Palatino Linotype"/>
        <w:b/>
        <w:sz w:val="16"/>
      </w:rPr>
      <w:t>2020</w:t>
    </w:r>
    <w:r>
      <w:rPr>
        <w:rFonts w:ascii="Palatino Linotype" w:hAnsi="Palatino Linotype"/>
        <w:sz w:val="16"/>
      </w:rPr>
      <w:t xml:space="preserve">, </w:t>
    </w:r>
    <w:r>
      <w:rPr>
        <w:rFonts w:ascii="Palatino Linotype" w:hAnsi="Palatino Linotype"/>
        <w:i/>
        <w:sz w:val="16"/>
      </w:rPr>
      <w:t>12</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sz w:val="16"/>
      </w:rPr>
      <w:t>21</w:t>
    </w:r>
    <w:r>
      <w:rPr>
        <w:rFonts w:ascii="Palatino Linotype" w:hAnsi="Palatino Linotype"/>
        <w:sz w:val="16"/>
      </w:rPr>
      <w:fldChar w:fldCharType="end"/>
    </w:r>
    <w:r>
      <w:rPr>
        <w:rFonts w:ascii="Palatino Linotype" w:hAnsi="Palatino Linotype"/>
        <w:sz w:val="16"/>
      </w:rPr>
      <w:t xml:space="preserve"> of </w:t>
    </w:r>
    <w:r>
      <w:fldChar w:fldCharType="begin"/>
    </w:r>
    <w:r>
      <w:instrText xml:space="preserve"> NUMPAGES   \* MERGEFORMAT </w:instrText>
    </w:r>
    <w:r>
      <w:fldChar w:fldCharType="separate"/>
    </w:r>
    <w:r>
      <w:rPr>
        <w:rFonts w:ascii="Palatino Linotype" w:hAnsi="Palatino Linotype"/>
        <w:sz w:val="16"/>
      </w:rPr>
      <w:t>21</w:t>
    </w:r>
    <w:r>
      <w:rPr>
        <w:rFonts w:ascii="Palatino Linotype" w:hAnsi="Palatino Linotype"/>
        <w:sz w:val="16"/>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1"/>
    </w:pPr>
    <w:r>
      <w:rPr>
        <w:i w:val="0"/>
        <w:szCs w:val="16"/>
        <w:lang w:eastAsia="zh-CN"/>
      </w:rPr>
      <mc:AlternateContent>
        <mc:Choice Requires="wps">
          <w:drawing>
            <wp:anchor distT="45720" distB="45720" distL="114300" distR="114300" simplePos="0" relativeHeight="251658240" behindDoc="1" locked="0" layoutInCell="1" allowOverlap="1">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540385" cy="709295"/>
                      </a:xfrm>
                      <a:prstGeom prst="rect">
                        <a:avLst/>
                      </a:prstGeom>
                      <a:solidFill>
                        <a:srgbClr val="FFFFFF"/>
                      </a:solidFill>
                      <a:ln w="9525">
                        <a:noFill/>
                        <a:miter lim="800000"/>
                      </a:ln>
                    </wps:spPr>
                    <wps:txbx>
                      <w:txbxContent>
                        <w:p>
                          <w:pPr>
                            <w:pStyle w:val="31"/>
                            <w:jc w:val="center"/>
                            <w:rPr>
                              <w:i w:val="0"/>
                              <w:szCs w:val="16"/>
                            </w:rPr>
                          </w:pPr>
                          <w:r>
                            <w:rPr>
                              <w:i w:val="0"/>
                              <w:szCs w:val="16"/>
                              <w:lang w:eastAsia="zh-CN"/>
                            </w:rPr>
                            <w:drawing>
                              <wp:inline distT="0" distB="0" distL="0" distR="0">
                                <wp:extent cx="540385" cy="357505"/>
                                <wp:effectExtent l="0" t="0" r="0" b="4445"/>
                                <wp:docPr id="13" name="Picture 1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home\Desktop\logos\ori\png\logo-md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540385" cy="357505"/>
                                        </a:xfrm>
                                        <a:prstGeom prst="rect">
                                          <a:avLst/>
                                        </a:prstGeom>
                                        <a:noFill/>
                                        <a:ln>
                                          <a:noFill/>
                                        </a:ln>
                                      </pic:spPr>
                                    </pic:pic>
                                  </a:graphicData>
                                </a:graphic>
                              </wp:inline>
                            </w:drawing>
                          </w:r>
                        </w:p>
                      </w:txbxContent>
                    </wps:txbx>
                    <wps:bodyPr rot="0" vert="horz" wrap="none" lIns="0" tIns="0" rIns="0" bIns="0" anchor="t" anchorCtr="0">
                      <a:noAutofit/>
                    </wps:bodyPr>
                  </wps:wsp>
                </a:graphicData>
              </a:graphic>
            </wp:anchor>
          </w:drawing>
        </mc:Choice>
        <mc:Fallback>
          <w:pict>
            <v:shape id="Text Box 2" o:spid="_x0000_s1026" o:spt="202" type="#_x0000_t202" style="position:absolute;left:0pt;margin-left:474.8pt;margin-top:51pt;height:55.85pt;width:42.55pt;mso-position-horizontal-relative:page;mso-position-vertical-relative:page;mso-wrap-style:none;z-index:-251658240;mso-width-relative:page;mso-height-relative:page;" fillcolor="#FFFFFF" filled="t" stroked="f" coordsize="21600,21600" o:gfxdata="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88lVJ9kAAAAMAQAADwAAAAAAAAABACAAAAAiAAAAZHJz&#10;L2Rvd25yZXYueG1sUEsBAhQAFAAAAAgAh07iQDLL6QIDAgAA8gMAAA4AAAAAAAAAAQAgAAAAKAEA&#10;AGRycy9lMm9Eb2MueG1sUEsFBgAAAAAGAAYAWQEAAJ0FAAAAAA==&#10;">
              <v:fill on="t" focussize="0,0"/>
              <v:stroke on="f" miterlimit="8" joinstyle="miter"/>
              <v:imagedata o:title=""/>
              <o:lock v:ext="edit" aspectratio="f"/>
              <v:textbox inset="0mm,0mm,0mm,0mm">
                <w:txbxContent>
                  <w:p>
                    <w:pPr>
                      <w:pStyle w:val="31"/>
                      <w:jc w:val="center"/>
                      <w:rPr>
                        <w:i w:val="0"/>
                        <w:szCs w:val="16"/>
                      </w:rPr>
                    </w:pPr>
                    <w:r>
                      <w:rPr>
                        <w:i w:val="0"/>
                        <w:szCs w:val="16"/>
                        <w:lang w:eastAsia="zh-CN"/>
                      </w:rPr>
                      <w:drawing>
                        <wp:inline distT="0" distB="0" distL="0" distR="0">
                          <wp:extent cx="540385" cy="357505"/>
                          <wp:effectExtent l="0" t="0" r="0" b="4445"/>
                          <wp:docPr id="13" name="Picture 1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home\Desktop\logos\ori\png\logo-md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540385" cy="357505"/>
                                  </a:xfrm>
                                  <a:prstGeom prst="rect">
                                    <a:avLst/>
                                  </a:prstGeom>
                                  <a:noFill/>
                                  <a:ln>
                                    <a:noFill/>
                                  </a:ln>
                                </pic:spPr>
                              </pic:pic>
                            </a:graphicData>
                          </a:graphic>
                        </wp:inline>
                      </w:drawing>
                    </w:r>
                  </w:p>
                </w:txbxContent>
              </v:textbox>
            </v:shape>
          </w:pict>
        </mc:Fallback>
      </mc:AlternateContent>
    </w:r>
    <w:r>
      <w:rPr>
        <w:lang w:eastAsia="zh-CN"/>
      </w:rPr>
      <w:drawing>
        <wp:inline distT="0" distB="0" distL="0" distR="0">
          <wp:extent cx="1685925" cy="429260"/>
          <wp:effectExtent l="0" t="0" r="9525" b="8890"/>
          <wp:docPr id="12" name="Picture 5" descr="C:\Users\home\AppData\Local\Temp\HZ$D.082.3379\sustainabilit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descr="C:\Users\home\AppData\Local\Temp\HZ$D.082.3379\sustainability_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1685925" cy="42926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0A245F"/>
    <w:multiLevelType w:val="multilevel"/>
    <w:tmpl w:val="250A245F"/>
    <w:lvl w:ilvl="0" w:tentative="0">
      <w:start w:val="1"/>
      <w:numFmt w:val="decimal"/>
      <w:pStyle w:val="52"/>
      <w:lvlText w:val="%1."/>
      <w:lvlJc w:val="left"/>
      <w:pPr>
        <w:ind w:left="780" w:hanging="4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2805051C"/>
    <w:multiLevelType w:val="multilevel"/>
    <w:tmpl w:val="2805051C"/>
    <w:lvl w:ilvl="0" w:tentative="0">
      <w:start w:val="1"/>
      <w:numFmt w:val="decimal"/>
      <w:pStyle w:val="36"/>
      <w:lvlText w:val="%1."/>
      <w:lvlJc w:val="left"/>
      <w:pPr>
        <w:ind w:left="1429" w:hanging="360"/>
      </w:p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2">
    <w:nsid w:val="369A6535"/>
    <w:multiLevelType w:val="multilevel"/>
    <w:tmpl w:val="369A6535"/>
    <w:lvl w:ilvl="0" w:tentative="0">
      <w:start w:val="1"/>
      <w:numFmt w:val="bullet"/>
      <w:pStyle w:val="37"/>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3">
    <w:nsid w:val="3E0E5596"/>
    <w:multiLevelType w:val="multilevel"/>
    <w:tmpl w:val="3E0E5596"/>
    <w:lvl w:ilvl="0" w:tentative="0">
      <w:start w:val="1"/>
      <w:numFmt w:val="decimal"/>
      <w:lvlText w:val="%1."/>
      <w:lvlJc w:val="left"/>
      <w:pPr>
        <w:ind w:left="360" w:hanging="360"/>
      </w:pPr>
      <w:rPr>
        <w:rFonts w:hint="default"/>
        <w:color w:val="auto"/>
        <w:sz w:val="20"/>
        <w:szCs w:val="20"/>
      </w:rPr>
    </w:lvl>
    <w:lvl w:ilvl="1" w:tentative="0">
      <w:start w:val="1"/>
      <w:numFmt w:val="ideographTraditional"/>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ideographTraditional"/>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ideographTraditional"/>
      <w:lvlText w:val="%8、"/>
      <w:lvlJc w:val="left"/>
      <w:pPr>
        <w:ind w:left="3840" w:hanging="480"/>
      </w:pPr>
    </w:lvl>
    <w:lvl w:ilvl="8" w:tentative="0">
      <w:start w:val="1"/>
      <w:numFmt w:val="lowerRoman"/>
      <w:lvlText w:val="%9."/>
      <w:lvlJc w:val="right"/>
      <w:pPr>
        <w:ind w:left="4320" w:hanging="480"/>
      </w:pPr>
    </w:lvl>
  </w:abstractNum>
  <w:num w:numId="1">
    <w:abstractNumId w:val="1"/>
  </w:num>
  <w:num w:numId="2">
    <w:abstractNumId w:val="2"/>
  </w:num>
  <w:num w:numId="3">
    <w:abstractNumId w:val="0"/>
  </w:num>
  <w:num w:numId="4">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MDPI">
    <w15:presenceInfo w15:providerId="None" w15:userId="MDPI"/>
  </w15:person>
  <w15:person w15:author="B">
    <w15:presenceInfo w15:providerId="None" w15:userI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attachedTemplate r:id="rId1"/>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158D"/>
    <w:rsid w:val="00005478"/>
    <w:rsid w:val="00011FC4"/>
    <w:rsid w:val="00012685"/>
    <w:rsid w:val="000142CA"/>
    <w:rsid w:val="000221F5"/>
    <w:rsid w:val="0004099C"/>
    <w:rsid w:val="00042EA3"/>
    <w:rsid w:val="00051824"/>
    <w:rsid w:val="00051876"/>
    <w:rsid w:val="0005373B"/>
    <w:rsid w:val="00056598"/>
    <w:rsid w:val="000605E5"/>
    <w:rsid w:val="0006262A"/>
    <w:rsid w:val="00064772"/>
    <w:rsid w:val="00071218"/>
    <w:rsid w:val="00071EDA"/>
    <w:rsid w:val="00077811"/>
    <w:rsid w:val="000925CA"/>
    <w:rsid w:val="00093E7F"/>
    <w:rsid w:val="000943B6"/>
    <w:rsid w:val="000A17DD"/>
    <w:rsid w:val="000B461B"/>
    <w:rsid w:val="000C117C"/>
    <w:rsid w:val="000D678B"/>
    <w:rsid w:val="000F5010"/>
    <w:rsid w:val="000F5FA2"/>
    <w:rsid w:val="00101810"/>
    <w:rsid w:val="00107180"/>
    <w:rsid w:val="00110B80"/>
    <w:rsid w:val="0011596B"/>
    <w:rsid w:val="00146636"/>
    <w:rsid w:val="001538E3"/>
    <w:rsid w:val="0016365F"/>
    <w:rsid w:val="001650A0"/>
    <w:rsid w:val="00177E5D"/>
    <w:rsid w:val="0018367D"/>
    <w:rsid w:val="001850E6"/>
    <w:rsid w:val="001A1BB3"/>
    <w:rsid w:val="001B38D4"/>
    <w:rsid w:val="001C6186"/>
    <w:rsid w:val="001C7897"/>
    <w:rsid w:val="001E0922"/>
    <w:rsid w:val="001E2AEB"/>
    <w:rsid w:val="00203760"/>
    <w:rsid w:val="00205517"/>
    <w:rsid w:val="00206202"/>
    <w:rsid w:val="00221830"/>
    <w:rsid w:val="0022364A"/>
    <w:rsid w:val="00224C54"/>
    <w:rsid w:val="0022638C"/>
    <w:rsid w:val="002266AA"/>
    <w:rsid w:val="00237599"/>
    <w:rsid w:val="00264A49"/>
    <w:rsid w:val="00266FEA"/>
    <w:rsid w:val="0027580D"/>
    <w:rsid w:val="00291F8B"/>
    <w:rsid w:val="002B425E"/>
    <w:rsid w:val="002C30C0"/>
    <w:rsid w:val="002E3DF1"/>
    <w:rsid w:val="002E46B2"/>
    <w:rsid w:val="002E57DB"/>
    <w:rsid w:val="002E5B86"/>
    <w:rsid w:val="002F1BFE"/>
    <w:rsid w:val="003034BF"/>
    <w:rsid w:val="003139E7"/>
    <w:rsid w:val="00316C89"/>
    <w:rsid w:val="0032392E"/>
    <w:rsid w:val="00326141"/>
    <w:rsid w:val="00333FE2"/>
    <w:rsid w:val="00354A5A"/>
    <w:rsid w:val="00396F03"/>
    <w:rsid w:val="003A5EEA"/>
    <w:rsid w:val="003A69ED"/>
    <w:rsid w:val="003C1236"/>
    <w:rsid w:val="003D4CCA"/>
    <w:rsid w:val="003E2FAB"/>
    <w:rsid w:val="003E7640"/>
    <w:rsid w:val="00401D30"/>
    <w:rsid w:val="00440FE8"/>
    <w:rsid w:val="00462F64"/>
    <w:rsid w:val="004C2E11"/>
    <w:rsid w:val="004C46B1"/>
    <w:rsid w:val="004D2DB3"/>
    <w:rsid w:val="004E0F98"/>
    <w:rsid w:val="004E21A1"/>
    <w:rsid w:val="00500AEA"/>
    <w:rsid w:val="00505972"/>
    <w:rsid w:val="00511C47"/>
    <w:rsid w:val="00523AAD"/>
    <w:rsid w:val="00525DD5"/>
    <w:rsid w:val="00527B94"/>
    <w:rsid w:val="005327C9"/>
    <w:rsid w:val="0053385C"/>
    <w:rsid w:val="00537C49"/>
    <w:rsid w:val="005448C4"/>
    <w:rsid w:val="00593B9A"/>
    <w:rsid w:val="005B6B0A"/>
    <w:rsid w:val="005D0640"/>
    <w:rsid w:val="005E14E8"/>
    <w:rsid w:val="005E270E"/>
    <w:rsid w:val="005E3513"/>
    <w:rsid w:val="00603A71"/>
    <w:rsid w:val="00604EDE"/>
    <w:rsid w:val="00607F24"/>
    <w:rsid w:val="0062158D"/>
    <w:rsid w:val="00632077"/>
    <w:rsid w:val="00635481"/>
    <w:rsid w:val="00640E9F"/>
    <w:rsid w:val="006429BB"/>
    <w:rsid w:val="00644138"/>
    <w:rsid w:val="006505DB"/>
    <w:rsid w:val="00650BB8"/>
    <w:rsid w:val="00652C6E"/>
    <w:rsid w:val="00654DD2"/>
    <w:rsid w:val="0066421A"/>
    <w:rsid w:val="00665741"/>
    <w:rsid w:val="0068762F"/>
    <w:rsid w:val="00692393"/>
    <w:rsid w:val="00696020"/>
    <w:rsid w:val="006D0778"/>
    <w:rsid w:val="006F2BE9"/>
    <w:rsid w:val="00700037"/>
    <w:rsid w:val="00712955"/>
    <w:rsid w:val="0072680D"/>
    <w:rsid w:val="00726D49"/>
    <w:rsid w:val="0073647F"/>
    <w:rsid w:val="00756CB7"/>
    <w:rsid w:val="0075794E"/>
    <w:rsid w:val="007628E6"/>
    <w:rsid w:val="0076686D"/>
    <w:rsid w:val="00770948"/>
    <w:rsid w:val="0077402B"/>
    <w:rsid w:val="007835B6"/>
    <w:rsid w:val="0079778D"/>
    <w:rsid w:val="007A283C"/>
    <w:rsid w:val="007B16A4"/>
    <w:rsid w:val="007B6375"/>
    <w:rsid w:val="007B7F9E"/>
    <w:rsid w:val="007C020C"/>
    <w:rsid w:val="007D2775"/>
    <w:rsid w:val="007E451E"/>
    <w:rsid w:val="007E5740"/>
    <w:rsid w:val="007E7C16"/>
    <w:rsid w:val="00800EB4"/>
    <w:rsid w:val="0081399B"/>
    <w:rsid w:val="00822B3D"/>
    <w:rsid w:val="008257AD"/>
    <w:rsid w:val="00830ACE"/>
    <w:rsid w:val="00832857"/>
    <w:rsid w:val="0083510A"/>
    <w:rsid w:val="00835758"/>
    <w:rsid w:val="00841933"/>
    <w:rsid w:val="00843820"/>
    <w:rsid w:val="0086524B"/>
    <w:rsid w:val="00876492"/>
    <w:rsid w:val="00883296"/>
    <w:rsid w:val="008838CF"/>
    <w:rsid w:val="008F0BC9"/>
    <w:rsid w:val="008F446B"/>
    <w:rsid w:val="00917EE2"/>
    <w:rsid w:val="00921A18"/>
    <w:rsid w:val="00921AC5"/>
    <w:rsid w:val="00933E2C"/>
    <w:rsid w:val="009434F0"/>
    <w:rsid w:val="00944FB9"/>
    <w:rsid w:val="00952C0F"/>
    <w:rsid w:val="00956613"/>
    <w:rsid w:val="00960F78"/>
    <w:rsid w:val="00980939"/>
    <w:rsid w:val="009976B9"/>
    <w:rsid w:val="009B3791"/>
    <w:rsid w:val="009B7F65"/>
    <w:rsid w:val="009D5560"/>
    <w:rsid w:val="009E3ACA"/>
    <w:rsid w:val="009F70E6"/>
    <w:rsid w:val="00A04FD6"/>
    <w:rsid w:val="00A0751C"/>
    <w:rsid w:val="00A12E87"/>
    <w:rsid w:val="00A14DD1"/>
    <w:rsid w:val="00A16FD6"/>
    <w:rsid w:val="00A36565"/>
    <w:rsid w:val="00A75B6D"/>
    <w:rsid w:val="00A76F50"/>
    <w:rsid w:val="00A95DD8"/>
    <w:rsid w:val="00AB3C1D"/>
    <w:rsid w:val="00AB5335"/>
    <w:rsid w:val="00AC039B"/>
    <w:rsid w:val="00AF5A91"/>
    <w:rsid w:val="00B00AFB"/>
    <w:rsid w:val="00B22F42"/>
    <w:rsid w:val="00B42F6A"/>
    <w:rsid w:val="00B45FEE"/>
    <w:rsid w:val="00B505F9"/>
    <w:rsid w:val="00B84F5A"/>
    <w:rsid w:val="00B8531F"/>
    <w:rsid w:val="00BA1F74"/>
    <w:rsid w:val="00BD2405"/>
    <w:rsid w:val="00BD5735"/>
    <w:rsid w:val="00BD7D3C"/>
    <w:rsid w:val="00BD7F35"/>
    <w:rsid w:val="00BF5938"/>
    <w:rsid w:val="00C02A07"/>
    <w:rsid w:val="00C036E8"/>
    <w:rsid w:val="00C064A9"/>
    <w:rsid w:val="00C42CDC"/>
    <w:rsid w:val="00C45F1E"/>
    <w:rsid w:val="00C6070F"/>
    <w:rsid w:val="00C90EAB"/>
    <w:rsid w:val="00C90F92"/>
    <w:rsid w:val="00CC2BE7"/>
    <w:rsid w:val="00CD3203"/>
    <w:rsid w:val="00CE1D7D"/>
    <w:rsid w:val="00CF4D94"/>
    <w:rsid w:val="00CF64F8"/>
    <w:rsid w:val="00CF67D1"/>
    <w:rsid w:val="00D07230"/>
    <w:rsid w:val="00D10811"/>
    <w:rsid w:val="00D22052"/>
    <w:rsid w:val="00D223A8"/>
    <w:rsid w:val="00D23CA4"/>
    <w:rsid w:val="00D24A66"/>
    <w:rsid w:val="00D2684C"/>
    <w:rsid w:val="00D32E9B"/>
    <w:rsid w:val="00D37070"/>
    <w:rsid w:val="00D41B2F"/>
    <w:rsid w:val="00D44CF2"/>
    <w:rsid w:val="00D63246"/>
    <w:rsid w:val="00D7148A"/>
    <w:rsid w:val="00DB04E8"/>
    <w:rsid w:val="00DC5535"/>
    <w:rsid w:val="00DD175B"/>
    <w:rsid w:val="00DD2A60"/>
    <w:rsid w:val="00DD68C8"/>
    <w:rsid w:val="00DD70B3"/>
    <w:rsid w:val="00E00934"/>
    <w:rsid w:val="00E0174A"/>
    <w:rsid w:val="00E051B4"/>
    <w:rsid w:val="00E27821"/>
    <w:rsid w:val="00E3004A"/>
    <w:rsid w:val="00E30E54"/>
    <w:rsid w:val="00E643F5"/>
    <w:rsid w:val="00E66CBD"/>
    <w:rsid w:val="00E70428"/>
    <w:rsid w:val="00E74479"/>
    <w:rsid w:val="00E862B6"/>
    <w:rsid w:val="00EA1FB9"/>
    <w:rsid w:val="00EA77BB"/>
    <w:rsid w:val="00EB76A7"/>
    <w:rsid w:val="00EC536C"/>
    <w:rsid w:val="00EE0D7D"/>
    <w:rsid w:val="00EF0EA0"/>
    <w:rsid w:val="00EF4F24"/>
    <w:rsid w:val="00EF7C2A"/>
    <w:rsid w:val="00F20487"/>
    <w:rsid w:val="00F2354F"/>
    <w:rsid w:val="00F476BF"/>
    <w:rsid w:val="00F51D20"/>
    <w:rsid w:val="00F52114"/>
    <w:rsid w:val="00F57906"/>
    <w:rsid w:val="00F757ED"/>
    <w:rsid w:val="00F911E3"/>
    <w:rsid w:val="00FD0A7D"/>
    <w:rsid w:val="00FE6213"/>
    <w:rsid w:val="00FE6A64"/>
    <w:rsid w:val="00FF00B3"/>
    <w:rsid w:val="00FF0E8E"/>
    <w:rsid w:val="00FF1D60"/>
    <w:rsid w:val="019E1980"/>
    <w:rsid w:val="03D568CF"/>
    <w:rsid w:val="07517A2C"/>
    <w:rsid w:val="0D555E2A"/>
    <w:rsid w:val="0EAC00D7"/>
    <w:rsid w:val="0F9F72CE"/>
    <w:rsid w:val="12855A5E"/>
    <w:rsid w:val="19FD2746"/>
    <w:rsid w:val="1A851934"/>
    <w:rsid w:val="1C9975CF"/>
    <w:rsid w:val="1EB6795A"/>
    <w:rsid w:val="214C0D1C"/>
    <w:rsid w:val="21945019"/>
    <w:rsid w:val="24801573"/>
    <w:rsid w:val="24B40323"/>
    <w:rsid w:val="24CE1FE5"/>
    <w:rsid w:val="25397629"/>
    <w:rsid w:val="25602F19"/>
    <w:rsid w:val="280400C7"/>
    <w:rsid w:val="280A4533"/>
    <w:rsid w:val="28513DA6"/>
    <w:rsid w:val="2CD65B83"/>
    <w:rsid w:val="2DAB21AB"/>
    <w:rsid w:val="2F5E023D"/>
    <w:rsid w:val="34A42C02"/>
    <w:rsid w:val="3CFA01C5"/>
    <w:rsid w:val="3DDB7602"/>
    <w:rsid w:val="40A00983"/>
    <w:rsid w:val="433D4396"/>
    <w:rsid w:val="43DC48CF"/>
    <w:rsid w:val="45811253"/>
    <w:rsid w:val="473C2B32"/>
    <w:rsid w:val="4A542425"/>
    <w:rsid w:val="4AD45ADC"/>
    <w:rsid w:val="4ECC2CA0"/>
    <w:rsid w:val="500D2333"/>
    <w:rsid w:val="51C54E76"/>
    <w:rsid w:val="566D1DC8"/>
    <w:rsid w:val="5E6E7B4B"/>
    <w:rsid w:val="5F127A2D"/>
    <w:rsid w:val="60DC2E10"/>
    <w:rsid w:val="613104E2"/>
    <w:rsid w:val="61A1634D"/>
    <w:rsid w:val="67202399"/>
    <w:rsid w:val="67483F8E"/>
    <w:rsid w:val="68E2664C"/>
    <w:rsid w:val="6B3B4FE5"/>
    <w:rsid w:val="6D8A3E3F"/>
    <w:rsid w:val="6DF37372"/>
    <w:rsid w:val="6E0B2725"/>
    <w:rsid w:val="70823F59"/>
    <w:rsid w:val="75766934"/>
    <w:rsid w:val="77D11E15"/>
    <w:rsid w:val="796D7B0C"/>
    <w:rsid w:val="7A465706"/>
    <w:rsid w:val="7B0B0936"/>
    <w:rsid w:val="7BEF4C12"/>
    <w:rsid w:val="7C734F18"/>
    <w:rsid w:val="7E8A4576"/>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TW"/>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40" w:lineRule="atLeast"/>
      <w:jc w:val="both"/>
    </w:pPr>
    <w:rPr>
      <w:rFonts w:ascii="Times New Roman" w:hAnsi="Times New Roman" w:eastAsia="Times New Roman" w:cs="Times New Roman"/>
      <w:color w:val="000000"/>
      <w:sz w:val="24"/>
      <w:lang w:val="en-US" w:eastAsia="de-DE" w:bidi="ar-SA"/>
    </w:rPr>
  </w:style>
  <w:style w:type="paragraph" w:styleId="2">
    <w:name w:val="heading 1"/>
    <w:basedOn w:val="3"/>
    <w:next w:val="3"/>
    <w:link w:val="62"/>
    <w:qFormat/>
    <w:uiPriority w:val="9"/>
    <w:pPr>
      <w:spacing w:beforeLines="250" w:line="720" w:lineRule="auto"/>
      <w:jc w:val="center"/>
      <w:outlineLvl w:val="0"/>
    </w:pPr>
    <w:rPr>
      <w:rFonts w:eastAsia="DFKai-SB" w:cstheme="majorBidi"/>
      <w:b/>
      <w:bCs/>
      <w:color w:val="auto"/>
      <w:kern w:val="52"/>
      <w:sz w:val="40"/>
      <w:szCs w:val="52"/>
      <w:lang w:eastAsia="zh-TW"/>
    </w:rPr>
  </w:style>
  <w:style w:type="character" w:default="1" w:styleId="10">
    <w:name w:val="Default Paragraph Font"/>
    <w:semiHidden/>
    <w:unhideWhenUsed/>
    <w:qFormat/>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3">
    <w:name w:val="caption"/>
    <w:basedOn w:val="1"/>
    <w:next w:val="1"/>
    <w:unhideWhenUsed/>
    <w:qFormat/>
    <w:uiPriority w:val="35"/>
    <w:rPr>
      <w:sz w:val="20"/>
    </w:rPr>
  </w:style>
  <w:style w:type="paragraph" w:styleId="4">
    <w:name w:val="Balloon Text"/>
    <w:basedOn w:val="1"/>
    <w:link w:val="53"/>
    <w:semiHidden/>
    <w:unhideWhenUsed/>
    <w:qFormat/>
    <w:uiPriority w:val="99"/>
    <w:pPr>
      <w:spacing w:line="240" w:lineRule="auto"/>
    </w:pPr>
    <w:rPr>
      <w:sz w:val="18"/>
      <w:szCs w:val="18"/>
    </w:rPr>
  </w:style>
  <w:style w:type="paragraph" w:styleId="5">
    <w:name w:val="annotation text"/>
    <w:basedOn w:val="1"/>
    <w:link w:val="59"/>
    <w:semiHidden/>
    <w:unhideWhenUsed/>
    <w:uiPriority w:val="99"/>
    <w:pPr>
      <w:spacing w:line="240" w:lineRule="auto"/>
    </w:pPr>
    <w:rPr>
      <w:sz w:val="20"/>
    </w:rPr>
  </w:style>
  <w:style w:type="paragraph" w:styleId="6">
    <w:name w:val="annotation subject"/>
    <w:basedOn w:val="5"/>
    <w:next w:val="5"/>
    <w:link w:val="60"/>
    <w:semiHidden/>
    <w:unhideWhenUsed/>
    <w:uiPriority w:val="99"/>
    <w:rPr>
      <w:b/>
      <w:bCs/>
    </w:rPr>
  </w:style>
  <w:style w:type="paragraph" w:styleId="7">
    <w:name w:val="footer"/>
    <w:basedOn w:val="1"/>
    <w:link w:val="56"/>
    <w:unhideWhenUsed/>
    <w:qFormat/>
    <w:uiPriority w:val="99"/>
    <w:pPr>
      <w:tabs>
        <w:tab w:val="center" w:pos="4153"/>
        <w:tab w:val="right" w:pos="8306"/>
      </w:tabs>
    </w:pPr>
  </w:style>
  <w:style w:type="paragraph" w:styleId="8">
    <w:name w:val="header"/>
    <w:basedOn w:val="1"/>
    <w:link w:val="30"/>
    <w:qFormat/>
    <w:uiPriority w:val="99"/>
    <w:pPr>
      <w:pBdr>
        <w:bottom w:val="single" w:color="auto" w:sz="6" w:space="1"/>
      </w:pBdr>
      <w:tabs>
        <w:tab w:val="center" w:pos="4153"/>
        <w:tab w:val="right" w:pos="8306"/>
      </w:tabs>
      <w:snapToGrid w:val="0"/>
      <w:spacing w:line="240" w:lineRule="atLeast"/>
      <w:jc w:val="center"/>
    </w:pPr>
    <w:rPr>
      <w:sz w:val="18"/>
      <w:szCs w:val="18"/>
    </w:rPr>
  </w:style>
  <w:style w:type="paragraph" w:styleId="9">
    <w:name w:val="Normal (Web)"/>
    <w:semiHidden/>
    <w:unhideWhenUsed/>
    <w:uiPriority w:val="99"/>
    <w:pPr>
      <w:spacing w:before="0" w:beforeAutospacing="1" w:after="0" w:afterAutospacing="1"/>
      <w:ind w:left="0" w:right="0"/>
      <w:jc w:val="left"/>
    </w:pPr>
    <w:rPr>
      <w:kern w:val="0"/>
      <w:sz w:val="24"/>
      <w:szCs w:val="24"/>
      <w:lang w:val="en-US" w:eastAsia="zh-CN" w:bidi="ar"/>
    </w:rPr>
  </w:style>
  <w:style w:type="character" w:styleId="11">
    <w:name w:val="annotation reference"/>
    <w:basedOn w:val="10"/>
    <w:semiHidden/>
    <w:unhideWhenUsed/>
    <w:qFormat/>
    <w:uiPriority w:val="99"/>
    <w:rPr>
      <w:sz w:val="16"/>
      <w:szCs w:val="16"/>
    </w:rPr>
  </w:style>
  <w:style w:type="character" w:styleId="12">
    <w:name w:val="Emphasis"/>
    <w:qFormat/>
    <w:uiPriority w:val="20"/>
    <w:rPr>
      <w:i/>
      <w:iCs/>
    </w:rPr>
  </w:style>
  <w:style w:type="character" w:styleId="13">
    <w:name w:val="Hyperlink"/>
    <w:unhideWhenUsed/>
    <w:uiPriority w:val="99"/>
    <w:rPr>
      <w:color w:val="0563C1"/>
      <w:u w:val="single"/>
    </w:rPr>
  </w:style>
  <w:style w:type="character" w:styleId="14">
    <w:name w:val="line number"/>
    <w:basedOn w:val="10"/>
    <w:semiHidden/>
    <w:unhideWhenUsed/>
    <w:uiPriority w:val="99"/>
  </w:style>
  <w:style w:type="character" w:styleId="15">
    <w:name w:val="Strong"/>
    <w:qFormat/>
    <w:uiPriority w:val="22"/>
    <w:rPr>
      <w:b/>
      <w:bCs/>
    </w:rPr>
  </w:style>
  <w:style w:type="table" w:styleId="17">
    <w:name w:val="Table Grid"/>
    <w:basedOn w:val="16"/>
    <w:qFormat/>
    <w:uiPriority w:val="59"/>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18">
    <w:name w:val="Light Shading Accent 2"/>
    <w:basedOn w:val="16"/>
    <w:qFormat/>
    <w:uiPriority w:val="60"/>
    <w:rPr>
      <w:rFonts w:eastAsia="Times New Roman" w:asciiTheme="minorHAnsi" w:hAnsiTheme="minorHAnsi" w:cstheme="minorBidi"/>
      <w:color w:val="C55A11" w:themeColor="accent2" w:themeShade="BF"/>
      <w:kern w:val="2"/>
      <w:sz w:val="24"/>
      <w:szCs w:val="22"/>
      <w:lang w:eastAsia="zh-TW"/>
    </w:rPr>
    <w:tblPr>
      <w:tblBorders>
        <w:top w:val="single" w:color="ED7D31" w:themeColor="accent2" w:sz="8" w:space="0"/>
        <w:bottom w:val="single" w:color="ED7D31" w:themeColor="accent2" w:sz="8" w:space="0"/>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color="ED7D31" w:themeColor="accent2" w:sz="8" w:space="0"/>
          <w:left w:val="nil"/>
          <w:bottom w:val="single" w:color="ED7D31" w:themeColor="accent2" w:sz="8" w:space="0"/>
          <w:right w:val="nil"/>
          <w:insideH w:val="nil"/>
          <w:insideV w:val="nil"/>
        </w:tcBorders>
      </w:tcPr>
    </w:tblStylePr>
    <w:tblStylePr w:type="lastRow">
      <w:pPr>
        <w:spacing w:beforeLines="0" w:beforeAutospacing="0" w:afterLines="0" w:afterAutospacing="0" w:line="240" w:lineRule="auto"/>
      </w:pPr>
      <w:rPr>
        <w:b/>
        <w:bCs/>
      </w:rPr>
      <w:tblPr/>
      <w:tcPr>
        <w:tcBorders>
          <w:top w:val="single" w:color="ED7D31" w:themeColor="accent2" w:sz="8" w:space="0"/>
          <w:left w:val="nil"/>
          <w:bottom w:val="single" w:color="ED7D31"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C" w:themeFill="accent2" w:themeFillTint="3F"/>
      </w:tcPr>
    </w:tblStylePr>
    <w:tblStylePr w:type="band1Horz">
      <w:tblPr/>
      <w:tcPr>
        <w:tcBorders>
          <w:left w:val="nil"/>
          <w:right w:val="nil"/>
          <w:insideH w:val="nil"/>
          <w:insideV w:val="nil"/>
        </w:tcBorders>
        <w:shd w:val="clear" w:color="auto" w:fill="FADECC" w:themeFill="accent2" w:themeFillTint="3F"/>
      </w:tcPr>
    </w:tblStylePr>
  </w:style>
  <w:style w:type="paragraph" w:customStyle="1" w:styleId="19">
    <w:name w:val="MDPI_1.1_article_type"/>
    <w:basedOn w:val="20"/>
    <w:next w:val="21"/>
    <w:qFormat/>
    <w:uiPriority w:val="0"/>
    <w:pPr>
      <w:spacing w:before="240" w:line="240" w:lineRule="auto"/>
      <w:ind w:firstLine="0"/>
      <w:jc w:val="left"/>
    </w:pPr>
    <w:rPr>
      <w:i/>
    </w:rPr>
  </w:style>
  <w:style w:type="paragraph" w:customStyle="1" w:styleId="20">
    <w:name w:val="MDPI_3.1_text"/>
    <w:qFormat/>
    <w:uiPriority w:val="0"/>
    <w:pPr>
      <w:adjustRightInd w:val="0"/>
      <w:snapToGrid w:val="0"/>
      <w:spacing w:line="260" w:lineRule="atLeast"/>
      <w:ind w:firstLine="425"/>
      <w:jc w:val="both"/>
    </w:pPr>
    <w:rPr>
      <w:rFonts w:ascii="Palatino Linotype" w:hAnsi="Palatino Linotype" w:eastAsia="Times New Roman" w:cs="Times New Roman"/>
      <w:snapToGrid w:val="0"/>
      <w:color w:val="000000"/>
      <w:szCs w:val="22"/>
      <w:lang w:val="en-US" w:eastAsia="de-DE" w:bidi="en-US"/>
    </w:rPr>
  </w:style>
  <w:style w:type="paragraph" w:customStyle="1" w:styleId="21">
    <w:name w:val="MDPI_1.2_title"/>
    <w:next w:val="22"/>
    <w:qFormat/>
    <w:uiPriority w:val="0"/>
    <w:pPr>
      <w:adjustRightInd w:val="0"/>
      <w:snapToGrid w:val="0"/>
      <w:spacing w:after="240" w:line="400" w:lineRule="exact"/>
    </w:pPr>
    <w:rPr>
      <w:rFonts w:ascii="Palatino Linotype" w:hAnsi="Palatino Linotype" w:eastAsia="Times New Roman" w:cs="Times New Roman"/>
      <w:b/>
      <w:snapToGrid w:val="0"/>
      <w:color w:val="000000"/>
      <w:sz w:val="36"/>
      <w:lang w:val="en-US" w:eastAsia="de-DE" w:bidi="en-US"/>
    </w:rPr>
  </w:style>
  <w:style w:type="paragraph" w:customStyle="1" w:styleId="22">
    <w:name w:val="MDPI_1.3_authornames"/>
    <w:basedOn w:val="20"/>
    <w:next w:val="23"/>
    <w:qFormat/>
    <w:uiPriority w:val="0"/>
    <w:pPr>
      <w:spacing w:after="120"/>
      <w:ind w:firstLine="0"/>
      <w:jc w:val="left"/>
    </w:pPr>
    <w:rPr>
      <w:b/>
      <w:snapToGrid/>
    </w:rPr>
  </w:style>
  <w:style w:type="paragraph" w:customStyle="1" w:styleId="23">
    <w:name w:val="MDPI_1.4_history"/>
    <w:basedOn w:val="24"/>
    <w:next w:val="1"/>
    <w:qFormat/>
    <w:uiPriority w:val="0"/>
    <w:pPr>
      <w:ind w:left="113"/>
      <w:jc w:val="left"/>
    </w:pPr>
    <w:rPr>
      <w:snapToGrid/>
    </w:rPr>
  </w:style>
  <w:style w:type="paragraph" w:customStyle="1" w:styleId="24">
    <w:name w:val="MDPI_6.2_Acknowledgments"/>
    <w:qFormat/>
    <w:uiPriority w:val="0"/>
    <w:pPr>
      <w:adjustRightInd w:val="0"/>
      <w:snapToGrid w:val="0"/>
      <w:spacing w:before="120" w:line="200" w:lineRule="atLeast"/>
      <w:jc w:val="both"/>
    </w:pPr>
    <w:rPr>
      <w:rFonts w:ascii="Palatino Linotype" w:hAnsi="Palatino Linotype" w:eastAsia="Times New Roman" w:cs="Times New Roman"/>
      <w:snapToGrid w:val="0"/>
      <w:color w:val="000000"/>
      <w:sz w:val="18"/>
      <w:lang w:val="en-US" w:eastAsia="de-DE" w:bidi="en-US"/>
    </w:rPr>
  </w:style>
  <w:style w:type="paragraph" w:customStyle="1" w:styleId="25">
    <w:name w:val="MDPI_1.6_affiliation"/>
    <w:basedOn w:val="24"/>
    <w:qFormat/>
    <w:uiPriority w:val="0"/>
    <w:pPr>
      <w:spacing w:before="0"/>
      <w:ind w:left="311" w:hanging="198"/>
      <w:jc w:val="left"/>
    </w:pPr>
    <w:rPr>
      <w:snapToGrid/>
      <w:szCs w:val="18"/>
    </w:rPr>
  </w:style>
  <w:style w:type="paragraph" w:customStyle="1" w:styleId="26">
    <w:name w:val="MDPI_1.7_abstract"/>
    <w:basedOn w:val="20"/>
    <w:next w:val="27"/>
    <w:qFormat/>
    <w:uiPriority w:val="0"/>
    <w:pPr>
      <w:spacing w:before="240"/>
      <w:ind w:left="113" w:firstLine="0"/>
    </w:pPr>
    <w:rPr>
      <w:snapToGrid/>
    </w:rPr>
  </w:style>
  <w:style w:type="paragraph" w:customStyle="1" w:styleId="27">
    <w:name w:val="MDPI_1.8_keywords"/>
    <w:basedOn w:val="20"/>
    <w:next w:val="1"/>
    <w:qFormat/>
    <w:uiPriority w:val="0"/>
    <w:pPr>
      <w:spacing w:before="240"/>
      <w:ind w:left="113" w:firstLine="0"/>
    </w:pPr>
  </w:style>
  <w:style w:type="paragraph" w:customStyle="1" w:styleId="28">
    <w:name w:val="MDPI_1.9_line"/>
    <w:basedOn w:val="20"/>
    <w:qFormat/>
    <w:uiPriority w:val="0"/>
    <w:pPr>
      <w:pBdr>
        <w:bottom w:val="single" w:color="auto" w:sz="6" w:space="1"/>
      </w:pBdr>
      <w:ind w:firstLine="0"/>
    </w:pPr>
    <w:rPr>
      <w:snapToGrid/>
      <w:szCs w:val="24"/>
    </w:rPr>
  </w:style>
  <w:style w:type="table" w:customStyle="1" w:styleId="29">
    <w:name w:val="M_deck_5_table_body_three_lines"/>
    <w:basedOn w:val="16"/>
    <w:qFormat/>
    <w:uiPriority w:val="99"/>
    <w:pPr>
      <w:adjustRightInd w:val="0"/>
      <w:snapToGrid w:val="0"/>
      <w:spacing w:line="300" w:lineRule="exact"/>
      <w:jc w:val="center"/>
    </w:pPr>
    <w:rPr>
      <w:rFonts w:ascii="Times New Roman" w:hAnsi="Times New Roman"/>
      <w:lang w:val="de-DE" w:eastAsia="de-DE"/>
    </w:rPr>
    <w:tblPr>
      <w:jc w:val="center"/>
      <w:tblBorders>
        <w:bottom w:val="single" w:color="auto" w:sz="8" w:space="0"/>
      </w:tblBorders>
      <w:tblCellMar>
        <w:top w:w="0" w:type="dxa"/>
        <w:left w:w="108" w:type="dxa"/>
        <w:bottom w:w="0" w:type="dxa"/>
        <w:right w:w="108" w:type="dxa"/>
      </w:tblCellMar>
    </w:tblPr>
    <w:trPr>
      <w:jc w:val="center"/>
    </w:trPr>
    <w:tcPr>
      <w:vAlign w:val="center"/>
    </w:tcPr>
    <w:tblStylePr w:type="firstRow">
      <w:pPr>
        <w:wordWrap/>
        <w:adjustRightInd w:val="0"/>
        <w:snapToGrid w:val="0"/>
        <w:spacing w:beforeLines="0" w:beforeAutospacing="0" w:afterLines="0" w:afterAutospacing="0" w:line="300" w:lineRule="exact"/>
        <w:ind w:left="0" w:leftChars="0" w:right="0" w:rightChars="0" w:firstLine="0" w:firstLineChars="0"/>
        <w:contextualSpacing w:val="0"/>
        <w:jc w:val="center"/>
        <w:outlineLvl w:val="9"/>
      </w:pPr>
      <w:rPr>
        <w:rFonts w:ascii="Times New Roman" w:hAnsi="Times New Roman" w:eastAsia="Times New Roman"/>
        <w:b w:val="0"/>
        <w:i w:val="0"/>
        <w:snapToGrid w:val="0"/>
        <w:sz w:val="22"/>
      </w:rPr>
      <w:tcPr>
        <w:tcBorders>
          <w:top w:val="single" w:color="auto" w:sz="8" w:space="0"/>
          <w:left w:val="nil"/>
          <w:bottom w:val="single" w:color="auto" w:sz="4" w:space="0"/>
          <w:right w:val="nil"/>
          <w:insideH w:val="nil"/>
          <w:insideV w:val="nil"/>
          <w:tl2br w:val="nil"/>
          <w:tr2bl w:val="nil"/>
        </w:tcBorders>
      </w:tcPr>
    </w:tblStylePr>
  </w:style>
  <w:style w:type="character" w:customStyle="1" w:styleId="30">
    <w:name w:val="Header Char"/>
    <w:link w:val="8"/>
    <w:qFormat/>
    <w:uiPriority w:val="99"/>
    <w:rPr>
      <w:rFonts w:ascii="Times New Roman" w:hAnsi="Times New Roman" w:eastAsia="Times New Roman" w:cs="Times New Roman"/>
      <w:color w:val="000000"/>
      <w:kern w:val="0"/>
      <w:sz w:val="18"/>
      <w:szCs w:val="18"/>
      <w:lang w:eastAsia="de-DE"/>
    </w:rPr>
  </w:style>
  <w:style w:type="paragraph" w:customStyle="1" w:styleId="31">
    <w:name w:val="MDPI_header_journal_logo"/>
    <w:qFormat/>
    <w:uiPriority w:val="0"/>
    <w:pPr>
      <w:adjustRightInd w:val="0"/>
      <w:snapToGrid w:val="0"/>
    </w:pPr>
    <w:rPr>
      <w:rFonts w:ascii="Palatino Linotype" w:hAnsi="Palatino Linotype" w:eastAsia="Times New Roman" w:cs="Times New Roman"/>
      <w:i/>
      <w:color w:val="000000"/>
      <w:sz w:val="24"/>
      <w:szCs w:val="22"/>
      <w:lang w:val="en-US" w:eastAsia="de-CH" w:bidi="ar-SA"/>
    </w:rPr>
  </w:style>
  <w:style w:type="paragraph" w:customStyle="1" w:styleId="32">
    <w:name w:val="MDPI_3.2_text_no_indent"/>
    <w:basedOn w:val="20"/>
    <w:qFormat/>
    <w:uiPriority w:val="0"/>
    <w:pPr>
      <w:ind w:firstLine="0"/>
    </w:pPr>
  </w:style>
  <w:style w:type="paragraph" w:customStyle="1" w:styleId="33">
    <w:name w:val="MDPI_3.3_text_space_after"/>
    <w:basedOn w:val="20"/>
    <w:qFormat/>
    <w:uiPriority w:val="0"/>
    <w:pPr>
      <w:spacing w:after="240"/>
    </w:pPr>
  </w:style>
  <w:style w:type="paragraph" w:customStyle="1" w:styleId="34">
    <w:name w:val="MDPI_3.5_text_before_list"/>
    <w:basedOn w:val="20"/>
    <w:qFormat/>
    <w:uiPriority w:val="0"/>
    <w:pPr>
      <w:spacing w:after="120"/>
    </w:pPr>
  </w:style>
  <w:style w:type="paragraph" w:customStyle="1" w:styleId="35">
    <w:name w:val="MDPI_3.6_text_after_list"/>
    <w:basedOn w:val="20"/>
    <w:qFormat/>
    <w:uiPriority w:val="0"/>
    <w:pPr>
      <w:spacing w:before="120"/>
    </w:pPr>
  </w:style>
  <w:style w:type="paragraph" w:customStyle="1" w:styleId="36">
    <w:name w:val="MDPI_3.7_itemize"/>
    <w:basedOn w:val="20"/>
    <w:qFormat/>
    <w:uiPriority w:val="0"/>
    <w:pPr>
      <w:numPr>
        <w:ilvl w:val="0"/>
        <w:numId w:val="1"/>
      </w:numPr>
      <w:ind w:left="425" w:hanging="425"/>
    </w:pPr>
  </w:style>
  <w:style w:type="paragraph" w:customStyle="1" w:styleId="37">
    <w:name w:val="MDPI_3.8_bullet"/>
    <w:basedOn w:val="20"/>
    <w:qFormat/>
    <w:uiPriority w:val="0"/>
    <w:pPr>
      <w:numPr>
        <w:ilvl w:val="0"/>
        <w:numId w:val="2"/>
      </w:numPr>
      <w:ind w:left="425" w:hanging="425"/>
    </w:pPr>
  </w:style>
  <w:style w:type="paragraph" w:customStyle="1" w:styleId="38">
    <w:name w:val="MDPI_3.9_equation"/>
    <w:basedOn w:val="20"/>
    <w:qFormat/>
    <w:uiPriority w:val="0"/>
    <w:pPr>
      <w:spacing w:before="120" w:after="120"/>
      <w:ind w:left="709" w:firstLine="0"/>
      <w:jc w:val="center"/>
    </w:pPr>
  </w:style>
  <w:style w:type="paragraph" w:customStyle="1" w:styleId="39">
    <w:name w:val="MDPI_3.a_equation_number"/>
    <w:basedOn w:val="20"/>
    <w:qFormat/>
    <w:uiPriority w:val="0"/>
    <w:pPr>
      <w:spacing w:before="120" w:after="120" w:line="240" w:lineRule="auto"/>
      <w:ind w:firstLine="0"/>
      <w:jc w:val="right"/>
    </w:pPr>
  </w:style>
  <w:style w:type="paragraph" w:customStyle="1" w:styleId="40">
    <w:name w:val="MDPI_4.1_table_caption"/>
    <w:basedOn w:val="24"/>
    <w:qFormat/>
    <w:uiPriority w:val="0"/>
    <w:pPr>
      <w:spacing w:before="240" w:after="120" w:line="260" w:lineRule="atLeast"/>
      <w:ind w:left="425" w:right="425"/>
    </w:pPr>
    <w:rPr>
      <w:snapToGrid/>
      <w:szCs w:val="22"/>
    </w:rPr>
  </w:style>
  <w:style w:type="paragraph" w:customStyle="1" w:styleId="41">
    <w:name w:val="MDPI_4.2_table_body"/>
    <w:qFormat/>
    <w:uiPriority w:val="0"/>
    <w:pPr>
      <w:adjustRightInd w:val="0"/>
      <w:snapToGrid w:val="0"/>
      <w:spacing w:line="260" w:lineRule="atLeast"/>
      <w:jc w:val="center"/>
    </w:pPr>
    <w:rPr>
      <w:rFonts w:ascii="Palatino Linotype" w:hAnsi="Palatino Linotype" w:eastAsia="Times New Roman" w:cs="Times New Roman"/>
      <w:snapToGrid w:val="0"/>
      <w:color w:val="000000"/>
      <w:lang w:val="en-US" w:eastAsia="de-DE" w:bidi="en-US"/>
    </w:rPr>
  </w:style>
  <w:style w:type="paragraph" w:customStyle="1" w:styleId="42">
    <w:name w:val="MDPI_4.3_table_footer"/>
    <w:basedOn w:val="40"/>
    <w:next w:val="20"/>
    <w:qFormat/>
    <w:uiPriority w:val="0"/>
    <w:pPr>
      <w:spacing w:before="0"/>
      <w:ind w:left="0" w:right="0"/>
    </w:pPr>
  </w:style>
  <w:style w:type="paragraph" w:customStyle="1" w:styleId="43">
    <w:name w:val="MDPI_5.1_figure_caption"/>
    <w:basedOn w:val="24"/>
    <w:qFormat/>
    <w:uiPriority w:val="0"/>
    <w:pPr>
      <w:spacing w:after="240" w:line="260" w:lineRule="atLeast"/>
      <w:ind w:left="425" w:right="425"/>
    </w:pPr>
    <w:rPr>
      <w:snapToGrid/>
    </w:rPr>
  </w:style>
  <w:style w:type="paragraph" w:customStyle="1" w:styleId="44">
    <w:name w:val="MDPI_5.2_figure"/>
    <w:qFormat/>
    <w:uiPriority w:val="0"/>
    <w:pPr>
      <w:jc w:val="center"/>
    </w:pPr>
    <w:rPr>
      <w:rFonts w:ascii="Palatino Linotype" w:hAnsi="Palatino Linotype" w:eastAsia="Times New Roman" w:cs="Times New Roman"/>
      <w:snapToGrid w:val="0"/>
      <w:color w:val="000000"/>
      <w:sz w:val="24"/>
      <w:lang w:val="en-US" w:eastAsia="de-DE" w:bidi="en-US"/>
    </w:rPr>
  </w:style>
  <w:style w:type="paragraph" w:customStyle="1" w:styleId="45">
    <w:name w:val="MDPI_6.1_Supplementary"/>
    <w:basedOn w:val="24"/>
    <w:qFormat/>
    <w:uiPriority w:val="0"/>
    <w:pPr>
      <w:spacing w:before="240"/>
    </w:pPr>
    <w:rPr>
      <w:lang w:eastAsia="en-US"/>
    </w:rPr>
  </w:style>
  <w:style w:type="paragraph" w:customStyle="1" w:styleId="46">
    <w:name w:val="MDPI_6.3_AuthorContributions"/>
    <w:basedOn w:val="24"/>
    <w:qFormat/>
    <w:uiPriority w:val="0"/>
    <w:rPr>
      <w:rFonts w:eastAsia="SimSun"/>
      <w:color w:val="auto"/>
      <w:lang w:eastAsia="en-US"/>
    </w:rPr>
  </w:style>
  <w:style w:type="paragraph" w:customStyle="1" w:styleId="47">
    <w:name w:val="MDPI_6.4_CoI"/>
    <w:basedOn w:val="24"/>
    <w:qFormat/>
    <w:uiPriority w:val="0"/>
  </w:style>
  <w:style w:type="paragraph" w:customStyle="1" w:styleId="48">
    <w:name w:val="MDPI_footer_firstpage"/>
    <w:basedOn w:val="1"/>
    <w:qFormat/>
    <w:uiPriority w:val="0"/>
    <w:pPr>
      <w:tabs>
        <w:tab w:val="right" w:pos="8845"/>
      </w:tabs>
      <w:adjustRightInd w:val="0"/>
      <w:snapToGrid w:val="0"/>
      <w:spacing w:before="120" w:line="160" w:lineRule="exact"/>
      <w:jc w:val="left"/>
    </w:pPr>
    <w:rPr>
      <w:rFonts w:ascii="Palatino Linotype" w:hAnsi="Palatino Linotype"/>
      <w:color w:val="auto"/>
      <w:sz w:val="16"/>
    </w:rPr>
  </w:style>
  <w:style w:type="paragraph" w:customStyle="1" w:styleId="49">
    <w:name w:val="MDPI_2.3_heading3"/>
    <w:basedOn w:val="20"/>
    <w:qFormat/>
    <w:uiPriority w:val="0"/>
    <w:pPr>
      <w:spacing w:before="240" w:after="120"/>
      <w:ind w:firstLine="0"/>
      <w:jc w:val="left"/>
      <w:outlineLvl w:val="2"/>
    </w:pPr>
  </w:style>
  <w:style w:type="paragraph" w:customStyle="1" w:styleId="50">
    <w:name w:val="MDPI_2.1_heading1"/>
    <w:basedOn w:val="49"/>
    <w:qFormat/>
    <w:uiPriority w:val="0"/>
    <w:pPr>
      <w:outlineLvl w:val="0"/>
    </w:pPr>
    <w:rPr>
      <w:b/>
    </w:rPr>
  </w:style>
  <w:style w:type="paragraph" w:customStyle="1" w:styleId="51">
    <w:name w:val="MDPI_2.2_heading2"/>
    <w:basedOn w:val="1"/>
    <w:qFormat/>
    <w:uiPriority w:val="0"/>
    <w:pPr>
      <w:kinsoku w:val="0"/>
      <w:overflowPunct w:val="0"/>
      <w:autoSpaceDE w:val="0"/>
      <w:autoSpaceDN w:val="0"/>
      <w:adjustRightInd w:val="0"/>
      <w:snapToGrid w:val="0"/>
      <w:spacing w:before="240" w:after="120" w:line="260" w:lineRule="atLeast"/>
      <w:jc w:val="left"/>
      <w:outlineLvl w:val="1"/>
    </w:pPr>
    <w:rPr>
      <w:rFonts w:ascii="Palatino Linotype" w:hAnsi="Palatino Linotype"/>
      <w:i/>
      <w:snapToGrid w:val="0"/>
      <w:sz w:val="20"/>
      <w:szCs w:val="22"/>
      <w:lang w:bidi="en-US"/>
    </w:rPr>
  </w:style>
  <w:style w:type="paragraph" w:customStyle="1" w:styleId="52">
    <w:name w:val="MDPI_7.1_References"/>
    <w:basedOn w:val="24"/>
    <w:qFormat/>
    <w:uiPriority w:val="0"/>
    <w:pPr>
      <w:numPr>
        <w:ilvl w:val="0"/>
        <w:numId w:val="3"/>
      </w:numPr>
      <w:spacing w:before="0" w:line="260" w:lineRule="atLeast"/>
      <w:ind w:left="425" w:hanging="425"/>
    </w:pPr>
  </w:style>
  <w:style w:type="character" w:customStyle="1" w:styleId="53">
    <w:name w:val="Balloon Text Char"/>
    <w:link w:val="4"/>
    <w:semiHidden/>
    <w:uiPriority w:val="99"/>
    <w:rPr>
      <w:rFonts w:ascii="Times New Roman" w:hAnsi="Times New Roman" w:eastAsia="Times New Roman" w:cs="Times New Roman"/>
      <w:color w:val="000000"/>
      <w:kern w:val="0"/>
      <w:sz w:val="18"/>
      <w:szCs w:val="18"/>
      <w:lang w:eastAsia="de-DE"/>
    </w:rPr>
  </w:style>
  <w:style w:type="table" w:customStyle="1" w:styleId="54">
    <w:name w:val="MDPI_4.1_three_line_table"/>
    <w:basedOn w:val="16"/>
    <w:uiPriority w:val="99"/>
    <w:pPr>
      <w:adjustRightInd w:val="0"/>
      <w:snapToGrid w:val="0"/>
      <w:jc w:val="center"/>
    </w:pPr>
    <w:rPr>
      <w:rFonts w:ascii="Palatino Linotype" w:hAnsi="Palatino Linotype"/>
      <w:color w:val="000000"/>
    </w:rPr>
    <w:tblPr>
      <w:jc w:val="center"/>
      <w:tblBorders>
        <w:top w:val="single" w:color="auto" w:sz="8" w:space="0"/>
        <w:bottom w:val="single" w:color="auto" w:sz="8" w:space="0"/>
      </w:tblBorders>
      <w:tblCellMar>
        <w:top w:w="0" w:type="dxa"/>
        <w:left w:w="108" w:type="dxa"/>
        <w:bottom w:w="0" w:type="dxa"/>
        <w:right w:w="108" w:type="dxa"/>
      </w:tblCellMar>
    </w:tblPr>
    <w:trPr>
      <w:jc w:val="center"/>
    </w:trPr>
    <w:tcPr>
      <w:vAlign w:val="center"/>
    </w:tcPr>
    <w:tblStylePr w:type="firstRow">
      <w:rPr>
        <w:rFonts w:ascii="Segoe UI" w:hAnsi="Segoe UI"/>
        <w:b/>
        <w:i w:val="0"/>
        <w:sz w:val="20"/>
      </w:rPr>
      <w:tcPr>
        <w:tcBorders>
          <w:bottom w:val="single" w:color="auto" w:sz="4" w:space="0"/>
        </w:tcBorders>
      </w:tcPr>
    </w:tblStylePr>
  </w:style>
  <w:style w:type="character" w:customStyle="1" w:styleId="55">
    <w:name w:val="Unresolved Mention1"/>
    <w:semiHidden/>
    <w:unhideWhenUsed/>
    <w:uiPriority w:val="99"/>
    <w:rPr>
      <w:color w:val="605E5C"/>
      <w:shd w:val="clear" w:color="auto" w:fill="E1DFDD"/>
    </w:rPr>
  </w:style>
  <w:style w:type="character" w:customStyle="1" w:styleId="56">
    <w:name w:val="Footer Char"/>
    <w:link w:val="7"/>
    <w:uiPriority w:val="99"/>
    <w:rPr>
      <w:rFonts w:ascii="Times New Roman" w:hAnsi="Times New Roman" w:eastAsia="Times New Roman"/>
      <w:color w:val="000000"/>
      <w:sz w:val="24"/>
      <w:lang w:eastAsia="de-DE"/>
    </w:rPr>
  </w:style>
  <w:style w:type="table" w:customStyle="1" w:styleId="57">
    <w:name w:val="純表格 41"/>
    <w:basedOn w:val="16"/>
    <w:uiPriority w:val="44"/>
    <w:tblPr>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paragraph" w:styleId="58">
    <w:name w:val="List Paragraph"/>
    <w:basedOn w:val="1"/>
    <w:qFormat/>
    <w:uiPriority w:val="34"/>
    <w:pPr>
      <w:widowControl w:val="0"/>
      <w:spacing w:line="240" w:lineRule="auto"/>
      <w:ind w:left="480" w:leftChars="200"/>
      <w:jc w:val="left"/>
    </w:pPr>
    <w:rPr>
      <w:rFonts w:ascii="Calibri" w:hAnsi="Calibri" w:eastAsia="PMingLiU"/>
      <w:color w:val="auto"/>
      <w:kern w:val="2"/>
      <w:szCs w:val="22"/>
      <w:lang w:eastAsia="zh-TW"/>
    </w:rPr>
  </w:style>
  <w:style w:type="character" w:customStyle="1" w:styleId="59">
    <w:name w:val="Comment Text Char"/>
    <w:basedOn w:val="10"/>
    <w:link w:val="5"/>
    <w:semiHidden/>
    <w:uiPriority w:val="99"/>
    <w:rPr>
      <w:rFonts w:ascii="Times New Roman" w:hAnsi="Times New Roman" w:eastAsia="Times New Roman"/>
      <w:color w:val="000000"/>
      <w:lang w:eastAsia="de-DE"/>
    </w:rPr>
  </w:style>
  <w:style w:type="character" w:customStyle="1" w:styleId="60">
    <w:name w:val="Comment Subject Char"/>
    <w:basedOn w:val="59"/>
    <w:link w:val="6"/>
    <w:semiHidden/>
    <w:uiPriority w:val="99"/>
    <w:rPr>
      <w:rFonts w:ascii="Times New Roman" w:hAnsi="Times New Roman" w:eastAsia="Times New Roman"/>
      <w:b/>
      <w:bCs/>
      <w:color w:val="000000"/>
      <w:lang w:eastAsia="de-DE"/>
    </w:rPr>
  </w:style>
  <w:style w:type="paragraph" w:styleId="61">
    <w:name w:val="No Spacing"/>
    <w:qFormat/>
    <w:uiPriority w:val="1"/>
    <w:pPr>
      <w:widowControl w:val="0"/>
    </w:pPr>
    <w:rPr>
      <w:rFonts w:ascii="Microsoft JhengHei" w:hAnsi="Microsoft JhengHei" w:eastAsia="Microsoft JhengHei" w:cs="Arial"/>
      <w:lang w:val="en-US" w:eastAsia="zh-TW" w:bidi="ar-SA"/>
    </w:rPr>
  </w:style>
  <w:style w:type="character" w:customStyle="1" w:styleId="62">
    <w:name w:val="Heading 1 Char"/>
    <w:basedOn w:val="10"/>
    <w:link w:val="2"/>
    <w:uiPriority w:val="9"/>
    <w:rPr>
      <w:rFonts w:ascii="Times New Roman" w:hAnsi="Times New Roman" w:eastAsia="DFKai-SB" w:cstheme="majorBidi"/>
      <w:b/>
      <w:bCs/>
      <w:kern w:val="52"/>
      <w:sz w:val="40"/>
      <w:szCs w:val="52"/>
      <w:lang w:eastAsia="zh-TW"/>
    </w:rPr>
  </w:style>
  <w:style w:type="paragraph" w:customStyle="1" w:styleId="63">
    <w:name w:val="圖標題"/>
    <w:next w:val="61"/>
    <w:qFormat/>
    <w:uiPriority w:val="0"/>
    <w:pPr>
      <w:widowControl w:val="0"/>
      <w:spacing w:afterLines="100"/>
      <w:jc w:val="center"/>
      <w:outlineLvl w:val="0"/>
    </w:pPr>
    <w:rPr>
      <w:rFonts w:ascii="Times New Roman" w:hAnsi="Times New Roman" w:eastAsia="DFKai-SB" w:cstheme="minorBidi"/>
      <w:kern w:val="2"/>
      <w:sz w:val="24"/>
      <w:szCs w:val="22"/>
      <w:lang w:val="en-US" w:eastAsia="zh-TW" w:bidi="ar-SA"/>
    </w:rPr>
  </w:style>
  <w:style w:type="character" w:customStyle="1" w:styleId="64">
    <w:name w:val="表內容 字元"/>
    <w:basedOn w:val="10"/>
    <w:link w:val="65"/>
    <w:locked/>
    <w:uiPriority w:val="0"/>
    <w:rPr>
      <w:rFonts w:ascii="Times New Roman" w:hAnsi="Times New Roman" w:eastAsia="DFKai-SB"/>
      <w:bCs/>
      <w:szCs w:val="32"/>
    </w:rPr>
  </w:style>
  <w:style w:type="paragraph" w:customStyle="1" w:styleId="65">
    <w:name w:val="表內容"/>
    <w:basedOn w:val="1"/>
    <w:next w:val="1"/>
    <w:link w:val="64"/>
    <w:qFormat/>
    <w:uiPriority w:val="0"/>
    <w:pPr>
      <w:widowControl w:val="0"/>
      <w:spacing w:line="240" w:lineRule="auto"/>
      <w:jc w:val="center"/>
    </w:pPr>
    <w:rPr>
      <w:rFonts w:eastAsia="DFKai-SB"/>
      <w:bCs/>
      <w:color w:val="auto"/>
      <w:sz w:val="20"/>
      <w:szCs w:val="32"/>
      <w:lang w:eastAsia="zh-CN"/>
    </w:rPr>
  </w:style>
  <w:style w:type="table" w:customStyle="1" w:styleId="66">
    <w:name w:val="淺色網底 - 輔色 11"/>
    <w:basedOn w:val="16"/>
    <w:uiPriority w:val="60"/>
    <w:rPr>
      <w:rFonts w:eastAsia="Times New Roman" w:asciiTheme="minorHAnsi" w:hAnsiTheme="minorHAnsi" w:cstheme="minorBidi"/>
      <w:color w:val="2E75B6" w:themeColor="accent1" w:themeShade="BF"/>
      <w:kern w:val="2"/>
      <w:sz w:val="24"/>
      <w:szCs w:val="22"/>
      <w:lang w:eastAsia="zh-TW"/>
    </w:rPr>
    <w:tblPr>
      <w:tblBorders>
        <w:top w:val="single" w:color="5B9BD5" w:themeColor="accent1" w:sz="8" w:space="0"/>
        <w:bottom w:val="single" w:color="5B9BD5" w:themeColor="accent1" w:sz="8" w:space="0"/>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cPr>
        <w:tcBorders>
          <w:top w:val="single" w:color="5B9BD5" w:themeColor="accent1" w:sz="8" w:space="0"/>
          <w:left w:val="nil"/>
          <w:bottom w:val="single" w:color="5B9BD5" w:themeColor="accent1" w:sz="8" w:space="0"/>
          <w:right w:val="nil"/>
          <w:insideH w:val="nil"/>
          <w:insideV w:val="nil"/>
        </w:tcBorders>
      </w:tcPr>
    </w:tblStylePr>
    <w:tblStylePr w:type="lastRow">
      <w:pPr>
        <w:spacing w:beforeLines="0" w:beforeAutospacing="0" w:afterLines="0" w:afterAutospacing="0" w:line="240" w:lineRule="auto"/>
      </w:pPr>
      <w:rPr>
        <w:b/>
        <w:bCs/>
      </w:rPr>
      <w:tcPr>
        <w:tcBorders>
          <w:top w:val="single" w:color="5B9BD5" w:themeColor="accent1" w:sz="8" w:space="0"/>
          <w:left w:val="nil"/>
          <w:bottom w:val="single" w:color="5B9BD5" w:themeColor="accen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6E6F4" w:themeFill="accent1" w:themeFillTint="3F"/>
      </w:tcPr>
    </w:tblStylePr>
    <w:tblStylePr w:type="band1Horz">
      <w:tcPr>
        <w:tcBorders>
          <w:left w:val="nil"/>
          <w:right w:val="nil"/>
          <w:insideH w:val="nil"/>
          <w:insideV w:val="nil"/>
        </w:tcBorders>
        <w:shd w:val="clear" w:color="auto" w:fill="D6E6F4" w:themeFill="accent1" w:themeFillTint="3F"/>
      </w:tcPr>
    </w:tblStylePr>
  </w:style>
  <w:style w:type="paragraph" w:customStyle="1" w:styleId="67">
    <w:name w:val="Revision"/>
    <w:hidden/>
    <w:semiHidden/>
    <w:uiPriority w:val="99"/>
    <w:rPr>
      <w:rFonts w:ascii="Times New Roman" w:hAnsi="Times New Roman" w:eastAsia="Times New Roman" w:cs="Times New Roman"/>
      <w:color w:val="000000"/>
      <w:sz w:val="24"/>
      <w:lang w:val="en-US" w:eastAsia="de-DE" w:bidi="ar-SA"/>
    </w:rPr>
  </w:style>
  <w:style w:type="paragraph" w:customStyle="1" w:styleId="68">
    <w:name w:val="MDPI_1.5_academic_editor"/>
    <w:qFormat/>
    <w:uiPriority w:val="0"/>
    <w:pPr>
      <w:adjustRightInd w:val="0"/>
      <w:snapToGrid w:val="0"/>
      <w:spacing w:line="260" w:lineRule="atLeast"/>
      <w:ind w:left="113"/>
    </w:pPr>
    <w:rPr>
      <w:rFonts w:ascii="Palatino Linotype" w:hAnsi="Palatino Linotype" w:eastAsia="Times New Roman" w:cs="Times New Roman"/>
      <w:color w:val="000000"/>
      <w:sz w:val="18"/>
      <w:szCs w:val="22"/>
      <w:lang w:val="en-US" w:eastAsia="de-DE" w:bidi="en-US"/>
    </w:rPr>
  </w:style>
  <w:style w:type="paragraph" w:customStyle="1" w:styleId="69">
    <w:name w:val="MDPI_1.9_classification"/>
    <w:qFormat/>
    <w:uiPriority w:val="0"/>
    <w:pPr>
      <w:spacing w:before="240" w:line="260" w:lineRule="atLeast"/>
      <w:ind w:left="113"/>
      <w:jc w:val="both"/>
    </w:pPr>
    <w:rPr>
      <w:rFonts w:ascii="Palatino Linotype" w:hAnsi="Palatino Linotype" w:eastAsia="Times New Roman" w:cs="Times New Roman"/>
      <w:b/>
      <w:color w:val="000000"/>
      <w:szCs w:val="22"/>
      <w:lang w:val="en-US" w:eastAsia="de-DE" w:bidi="en-US"/>
    </w:rPr>
  </w:style>
  <w:style w:type="paragraph" w:customStyle="1" w:styleId="70">
    <w:name w:val="MDPI_3.4_text_space_before"/>
    <w:qFormat/>
    <w:uiPriority w:val="0"/>
    <w:pPr>
      <w:spacing w:before="240" w:line="260" w:lineRule="atLeast"/>
      <w:jc w:val="both"/>
    </w:pPr>
    <w:rPr>
      <w:rFonts w:ascii="Palatino Linotype" w:hAnsi="Palatino Linotype" w:eastAsia="Times New Roman" w:cs="Times New Roman"/>
      <w:snapToGrid w:val="0"/>
      <w:color w:val="000000"/>
      <w:szCs w:val="22"/>
      <w:lang w:val="en-US" w:eastAsia="de-DE" w:bidi="en-US"/>
    </w:rPr>
  </w:style>
  <w:style w:type="paragraph" w:customStyle="1" w:styleId="71">
    <w:name w:val="MDPI_4.1.1_one_table_caption"/>
    <w:qFormat/>
    <w:uiPriority w:val="0"/>
    <w:pPr>
      <w:adjustRightInd w:val="0"/>
      <w:snapToGrid w:val="0"/>
      <w:spacing w:before="240" w:after="120" w:line="260" w:lineRule="atLeast"/>
      <w:jc w:val="center"/>
    </w:pPr>
    <w:rPr>
      <w:rFonts w:ascii="Palatino Linotype" w:hAnsi="Palatino Linotype" w:eastAsiaTheme="minorEastAsia" w:cstheme="minorBidi"/>
      <w:color w:val="000000"/>
      <w:sz w:val="18"/>
      <w:szCs w:val="22"/>
      <w:lang w:val="en-US" w:eastAsia="zh-CN" w:bidi="en-US"/>
    </w:rPr>
  </w:style>
  <w:style w:type="paragraph" w:customStyle="1" w:styleId="72">
    <w:name w:val="MDPI_5.1.1_one_figure_caption"/>
    <w:qFormat/>
    <w:uiPriority w:val="0"/>
    <w:pPr>
      <w:adjustRightInd w:val="0"/>
      <w:snapToGrid w:val="0"/>
      <w:spacing w:before="240" w:after="120" w:line="260" w:lineRule="atLeast"/>
      <w:jc w:val="center"/>
    </w:pPr>
    <w:rPr>
      <w:rFonts w:ascii="Palatino Linotype" w:hAnsi="Palatino Linotype" w:cs="Times New Roman" w:eastAsiaTheme="minorEastAsia"/>
      <w:color w:val="000000"/>
      <w:sz w:val="18"/>
      <w:lang w:val="en-US" w:eastAsia="zh-CN" w:bidi="en-US"/>
    </w:rPr>
  </w:style>
  <w:style w:type="paragraph" w:customStyle="1" w:styleId="73">
    <w:name w:val="MDPI_7.2_Copyright"/>
    <w:qFormat/>
    <w:uiPriority w:val="0"/>
    <w:pPr>
      <w:adjustRightInd w:val="0"/>
      <w:snapToGrid w:val="0"/>
      <w:spacing w:before="400" w:line="260" w:lineRule="atLeast"/>
      <w:jc w:val="both"/>
    </w:pPr>
    <w:rPr>
      <w:rFonts w:ascii="Palatino Linotype" w:hAnsi="Palatino Linotype" w:eastAsia="Times New Roman" w:cs="Times New Roman"/>
      <w:snapToGrid w:val="0"/>
      <w:color w:val="000000"/>
      <w:spacing w:val="-2"/>
      <w:sz w:val="18"/>
      <w:lang w:val="en-GB" w:eastAsia="en-GB" w:bidi="ar-SA"/>
    </w:rPr>
  </w:style>
  <w:style w:type="paragraph" w:customStyle="1" w:styleId="74">
    <w:name w:val="MDPI_7.3_CopyrightImage"/>
    <w:uiPriority w:val="0"/>
    <w:pPr>
      <w:adjustRightInd w:val="0"/>
      <w:snapToGrid w:val="0"/>
      <w:spacing w:after="100" w:line="260" w:lineRule="atLeast"/>
      <w:jc w:val="right"/>
    </w:pPr>
    <w:rPr>
      <w:rFonts w:ascii="Palatino Linotype" w:hAnsi="Palatino Linotype" w:eastAsia="Times New Roman" w:cs="Times New Roman"/>
      <w:color w:val="000000"/>
      <w:lang w:val="en-US" w:eastAsia="de-CH" w:bidi="ar-SA"/>
    </w:rPr>
  </w:style>
  <w:style w:type="paragraph" w:customStyle="1" w:styleId="75">
    <w:name w:val="MDPI_8.1_theorem"/>
    <w:qFormat/>
    <w:uiPriority w:val="0"/>
    <w:pPr>
      <w:spacing w:line="260" w:lineRule="atLeast"/>
      <w:jc w:val="both"/>
    </w:pPr>
    <w:rPr>
      <w:rFonts w:ascii="Palatino Linotype" w:hAnsi="Palatino Linotype" w:eastAsia="Times New Roman" w:cs="Times New Roman"/>
      <w:i/>
      <w:snapToGrid w:val="0"/>
      <w:color w:val="000000"/>
      <w:szCs w:val="22"/>
      <w:lang w:val="en-US" w:eastAsia="de-DE" w:bidi="en-US"/>
    </w:rPr>
  </w:style>
  <w:style w:type="paragraph" w:customStyle="1" w:styleId="76">
    <w:name w:val="MDPI_8.2_proof"/>
    <w:qFormat/>
    <w:uiPriority w:val="0"/>
    <w:pPr>
      <w:spacing w:line="260" w:lineRule="atLeast"/>
      <w:jc w:val="both"/>
    </w:pPr>
    <w:rPr>
      <w:rFonts w:ascii="Palatino Linotype" w:hAnsi="Palatino Linotype" w:eastAsia="Times New Roman" w:cs="Times New Roman"/>
      <w:snapToGrid w:val="0"/>
      <w:color w:val="000000"/>
      <w:szCs w:val="22"/>
      <w:lang w:val="en-US" w:eastAsia="de-DE" w:bidi="en-US"/>
    </w:rPr>
  </w:style>
  <w:style w:type="paragraph" w:customStyle="1" w:styleId="77">
    <w:name w:val="MDPI_equationFram"/>
    <w:qFormat/>
    <w:uiPriority w:val="0"/>
    <w:pPr>
      <w:adjustRightInd w:val="0"/>
      <w:snapToGrid w:val="0"/>
      <w:spacing w:before="120" w:after="120"/>
      <w:jc w:val="center"/>
    </w:pPr>
    <w:rPr>
      <w:rFonts w:ascii="Palatino Linotype" w:hAnsi="Palatino Linotype" w:eastAsia="Times New Roman" w:cs="Times New Roman"/>
      <w:snapToGrid w:val="0"/>
      <w:color w:val="000000"/>
      <w:szCs w:val="22"/>
      <w:lang w:val="en-US" w:eastAsia="de-DE" w:bidi="en-US"/>
    </w:rPr>
  </w:style>
  <w:style w:type="paragraph" w:customStyle="1" w:styleId="78">
    <w:name w:val="MDPI_footer"/>
    <w:qFormat/>
    <w:uiPriority w:val="0"/>
    <w:pPr>
      <w:adjustRightInd w:val="0"/>
      <w:snapToGrid w:val="0"/>
      <w:spacing w:before="120" w:line="260" w:lineRule="atLeast"/>
      <w:jc w:val="center"/>
    </w:pPr>
    <w:rPr>
      <w:rFonts w:ascii="Palatino Linotype" w:hAnsi="Palatino Linotype" w:eastAsia="Times New Roman" w:cs="Times New Roman"/>
      <w:color w:val="000000"/>
      <w:lang w:val="en-US" w:eastAsia="de-DE" w:bidi="ar-SA"/>
    </w:rPr>
  </w:style>
  <w:style w:type="paragraph" w:customStyle="1" w:styleId="79">
    <w:name w:val="MDPI_header"/>
    <w:qFormat/>
    <w:uiPriority w:val="0"/>
    <w:pPr>
      <w:adjustRightInd w:val="0"/>
      <w:snapToGrid w:val="0"/>
      <w:spacing w:after="240" w:line="260" w:lineRule="atLeast"/>
      <w:jc w:val="both"/>
    </w:pPr>
    <w:rPr>
      <w:rFonts w:ascii="Palatino Linotype" w:hAnsi="Palatino Linotype" w:eastAsia="Times New Roman" w:cs="Times New Roman"/>
      <w:iCs/>
      <w:color w:val="000000"/>
      <w:sz w:val="16"/>
      <w:lang w:val="en-US" w:eastAsia="de-DE" w:bidi="ar-SA"/>
    </w:rPr>
  </w:style>
  <w:style w:type="paragraph" w:customStyle="1" w:styleId="80">
    <w:name w:val="MDPI_header_citation"/>
    <w:uiPriority w:val="0"/>
    <w:pPr>
      <w:spacing w:after="240"/>
    </w:pPr>
    <w:rPr>
      <w:rFonts w:ascii="Palatino Linotype" w:hAnsi="Palatino Linotype" w:eastAsia="Times New Roman" w:cs="Times New Roman"/>
      <w:snapToGrid w:val="0"/>
      <w:color w:val="000000"/>
      <w:sz w:val="18"/>
      <w:lang w:val="en-US" w:eastAsia="de-DE" w:bidi="en-US"/>
    </w:rPr>
  </w:style>
  <w:style w:type="paragraph" w:customStyle="1" w:styleId="81">
    <w:name w:val="MDPI_header_mdpi_logo"/>
    <w:qFormat/>
    <w:uiPriority w:val="0"/>
    <w:pPr>
      <w:adjustRightInd w:val="0"/>
      <w:snapToGrid w:val="0"/>
      <w:spacing w:line="260" w:lineRule="atLeast"/>
      <w:jc w:val="right"/>
    </w:pPr>
    <w:rPr>
      <w:rFonts w:ascii="Palatino Linotype" w:hAnsi="Palatino Linotype" w:eastAsia="Times New Roman" w:cs="Times New Roman"/>
      <w:color w:val="000000"/>
      <w:sz w:val="24"/>
      <w:szCs w:val="22"/>
      <w:lang w:val="en-US" w:eastAsia="de-CH" w:bidi="ar-SA"/>
    </w:rPr>
  </w:style>
  <w:style w:type="paragraph" w:customStyle="1" w:styleId="82">
    <w:name w:val="MDPI_text"/>
    <w:qFormat/>
    <w:uiPriority w:val="0"/>
    <w:pPr>
      <w:spacing w:line="260" w:lineRule="atLeast"/>
      <w:ind w:left="425" w:right="425" w:firstLine="284"/>
      <w:jc w:val="both"/>
    </w:pPr>
    <w:rPr>
      <w:rFonts w:ascii="Times New Roman" w:hAnsi="Times New Roman" w:eastAsia="Times New Roman" w:cs="Times New Roman"/>
      <w:snapToGrid w:val="0"/>
      <w:color w:val="000000"/>
      <w:sz w:val="22"/>
      <w:szCs w:val="22"/>
      <w:lang w:val="en-US" w:eastAsia="de-DE" w:bidi="en-US"/>
    </w:rPr>
  </w:style>
  <w:style w:type="paragraph" w:customStyle="1" w:styleId="83">
    <w:name w:val="MDPI_title"/>
    <w:qFormat/>
    <w:uiPriority w:val="0"/>
    <w:pPr>
      <w:adjustRightInd w:val="0"/>
      <w:snapToGrid w:val="0"/>
      <w:spacing w:after="240" w:line="260" w:lineRule="atLeast"/>
      <w:jc w:val="both"/>
    </w:pPr>
    <w:rPr>
      <w:rFonts w:ascii="Palatino Linotype" w:hAnsi="Palatino Linotype" w:eastAsia="Times New Roman" w:cs="Times New Roman"/>
      <w:b/>
      <w:snapToGrid w:val="0"/>
      <w:color w:val="000000"/>
      <w:sz w:val="36"/>
      <w:lang w:val="en-US" w:eastAsia="de-DE" w:bidi="en-US"/>
    </w:rPr>
  </w:style>
  <w:style w:type="character" w:customStyle="1" w:styleId="84">
    <w:name w:val="Unresolved Mention"/>
    <w:basedOn w:val="10"/>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49.wmf"/><Relationship Id="rId98" Type="http://schemas.openxmlformats.org/officeDocument/2006/relationships/oleObject" Target="embeddings/oleObject42.bin"/><Relationship Id="rId97" Type="http://schemas.openxmlformats.org/officeDocument/2006/relationships/image" Target="media/image48.wmf"/><Relationship Id="rId96" Type="http://schemas.openxmlformats.org/officeDocument/2006/relationships/oleObject" Target="embeddings/oleObject41.bin"/><Relationship Id="rId95" Type="http://schemas.openxmlformats.org/officeDocument/2006/relationships/image" Target="media/image47.wmf"/><Relationship Id="rId94" Type="http://schemas.openxmlformats.org/officeDocument/2006/relationships/oleObject" Target="embeddings/oleObject40.bin"/><Relationship Id="rId93" Type="http://schemas.openxmlformats.org/officeDocument/2006/relationships/image" Target="media/image46.wmf"/><Relationship Id="rId92" Type="http://schemas.openxmlformats.org/officeDocument/2006/relationships/oleObject" Target="embeddings/oleObject39.bin"/><Relationship Id="rId91" Type="http://schemas.openxmlformats.org/officeDocument/2006/relationships/image" Target="media/image45.wmf"/><Relationship Id="rId90" Type="http://schemas.openxmlformats.org/officeDocument/2006/relationships/oleObject" Target="embeddings/oleObject38.bin"/><Relationship Id="rId9" Type="http://schemas.openxmlformats.org/officeDocument/2006/relationships/footer" Target="footer2.xml"/><Relationship Id="rId89" Type="http://schemas.openxmlformats.org/officeDocument/2006/relationships/image" Target="media/image44.png"/><Relationship Id="rId88" Type="http://schemas.openxmlformats.org/officeDocument/2006/relationships/image" Target="media/image43.png"/><Relationship Id="rId87" Type="http://schemas.openxmlformats.org/officeDocument/2006/relationships/image" Target="media/image42.png"/><Relationship Id="rId86" Type="http://schemas.openxmlformats.org/officeDocument/2006/relationships/image" Target="media/image41.emf"/><Relationship Id="rId85" Type="http://schemas.openxmlformats.org/officeDocument/2006/relationships/oleObject" Target="embeddings/oleObject37.bin"/><Relationship Id="rId84" Type="http://schemas.openxmlformats.org/officeDocument/2006/relationships/image" Target="media/image40.wmf"/><Relationship Id="rId83" Type="http://schemas.openxmlformats.org/officeDocument/2006/relationships/oleObject" Target="embeddings/oleObject36.bin"/><Relationship Id="rId82" Type="http://schemas.openxmlformats.org/officeDocument/2006/relationships/image" Target="media/image39.wmf"/><Relationship Id="rId81" Type="http://schemas.openxmlformats.org/officeDocument/2006/relationships/oleObject" Target="embeddings/oleObject35.bin"/><Relationship Id="rId80" Type="http://schemas.openxmlformats.org/officeDocument/2006/relationships/image" Target="media/image38.wmf"/><Relationship Id="rId8" Type="http://schemas.openxmlformats.org/officeDocument/2006/relationships/footer" Target="footer1.xml"/><Relationship Id="rId79" Type="http://schemas.openxmlformats.org/officeDocument/2006/relationships/oleObject" Target="embeddings/oleObject34.bin"/><Relationship Id="rId78" Type="http://schemas.openxmlformats.org/officeDocument/2006/relationships/image" Target="media/image37.wmf"/><Relationship Id="rId77" Type="http://schemas.openxmlformats.org/officeDocument/2006/relationships/oleObject" Target="embeddings/oleObject33.bin"/><Relationship Id="rId76" Type="http://schemas.openxmlformats.org/officeDocument/2006/relationships/image" Target="media/image36.wmf"/><Relationship Id="rId75" Type="http://schemas.openxmlformats.org/officeDocument/2006/relationships/oleObject" Target="embeddings/oleObject32.bin"/><Relationship Id="rId74" Type="http://schemas.openxmlformats.org/officeDocument/2006/relationships/image" Target="media/image35.wmf"/><Relationship Id="rId73" Type="http://schemas.openxmlformats.org/officeDocument/2006/relationships/oleObject" Target="embeddings/oleObject31.bin"/><Relationship Id="rId72" Type="http://schemas.openxmlformats.org/officeDocument/2006/relationships/image" Target="media/image34.wmf"/><Relationship Id="rId71" Type="http://schemas.openxmlformats.org/officeDocument/2006/relationships/oleObject" Target="embeddings/oleObject30.bin"/><Relationship Id="rId70" Type="http://schemas.openxmlformats.org/officeDocument/2006/relationships/image" Target="media/image33.emf"/><Relationship Id="rId7" Type="http://schemas.openxmlformats.org/officeDocument/2006/relationships/header" Target="header3.xml"/><Relationship Id="rId69" Type="http://schemas.openxmlformats.org/officeDocument/2006/relationships/oleObject" Target="embeddings/oleObject29.bin"/><Relationship Id="rId68" Type="http://schemas.openxmlformats.org/officeDocument/2006/relationships/image" Target="media/image32.wmf"/><Relationship Id="rId67" Type="http://schemas.openxmlformats.org/officeDocument/2006/relationships/oleObject" Target="embeddings/oleObject28.bin"/><Relationship Id="rId66" Type="http://schemas.openxmlformats.org/officeDocument/2006/relationships/image" Target="media/image31.emf"/><Relationship Id="rId65" Type="http://schemas.openxmlformats.org/officeDocument/2006/relationships/oleObject" Target="embeddings/oleObject27.bin"/><Relationship Id="rId64" Type="http://schemas.openxmlformats.org/officeDocument/2006/relationships/image" Target="media/image30.wmf"/><Relationship Id="rId63" Type="http://schemas.openxmlformats.org/officeDocument/2006/relationships/oleObject" Target="embeddings/oleObject26.bin"/><Relationship Id="rId62" Type="http://schemas.openxmlformats.org/officeDocument/2006/relationships/image" Target="media/image29.wmf"/><Relationship Id="rId61" Type="http://schemas.openxmlformats.org/officeDocument/2006/relationships/oleObject" Target="embeddings/oleObject25.bin"/><Relationship Id="rId60" Type="http://schemas.openxmlformats.org/officeDocument/2006/relationships/image" Target="media/image28.wmf"/><Relationship Id="rId6" Type="http://schemas.openxmlformats.org/officeDocument/2006/relationships/header" Target="header2.xml"/><Relationship Id="rId59" Type="http://schemas.openxmlformats.org/officeDocument/2006/relationships/oleObject" Target="embeddings/oleObject24.bin"/><Relationship Id="rId58" Type="http://schemas.openxmlformats.org/officeDocument/2006/relationships/image" Target="media/image27.wmf"/><Relationship Id="rId57" Type="http://schemas.openxmlformats.org/officeDocument/2006/relationships/oleObject" Target="embeddings/oleObject23.bin"/><Relationship Id="rId56" Type="http://schemas.openxmlformats.org/officeDocument/2006/relationships/image" Target="media/image26.wmf"/><Relationship Id="rId55" Type="http://schemas.openxmlformats.org/officeDocument/2006/relationships/oleObject" Target="embeddings/oleObject22.bin"/><Relationship Id="rId54" Type="http://schemas.openxmlformats.org/officeDocument/2006/relationships/image" Target="media/image25.wmf"/><Relationship Id="rId53" Type="http://schemas.openxmlformats.org/officeDocument/2006/relationships/oleObject" Target="embeddings/oleObject21.bin"/><Relationship Id="rId52" Type="http://schemas.openxmlformats.org/officeDocument/2006/relationships/image" Target="media/image24.wmf"/><Relationship Id="rId51" Type="http://schemas.openxmlformats.org/officeDocument/2006/relationships/oleObject" Target="embeddings/oleObject20.bin"/><Relationship Id="rId50" Type="http://schemas.openxmlformats.org/officeDocument/2006/relationships/image" Target="media/image23.wmf"/><Relationship Id="rId5" Type="http://schemas.openxmlformats.org/officeDocument/2006/relationships/header" Target="header1.xml"/><Relationship Id="rId49" Type="http://schemas.openxmlformats.org/officeDocument/2006/relationships/oleObject" Target="embeddings/oleObject19.bin"/><Relationship Id="rId48" Type="http://schemas.openxmlformats.org/officeDocument/2006/relationships/image" Target="media/image22.wmf"/><Relationship Id="rId47" Type="http://schemas.openxmlformats.org/officeDocument/2006/relationships/oleObject" Target="embeddings/oleObject18.bin"/><Relationship Id="rId46" Type="http://schemas.openxmlformats.org/officeDocument/2006/relationships/image" Target="media/image21.wmf"/><Relationship Id="rId45" Type="http://schemas.openxmlformats.org/officeDocument/2006/relationships/oleObject" Target="embeddings/oleObject17.bin"/><Relationship Id="rId44" Type="http://schemas.openxmlformats.org/officeDocument/2006/relationships/image" Target="media/image20.wmf"/><Relationship Id="rId43" Type="http://schemas.openxmlformats.org/officeDocument/2006/relationships/oleObject" Target="embeddings/oleObject16.bin"/><Relationship Id="rId42" Type="http://schemas.openxmlformats.org/officeDocument/2006/relationships/image" Target="media/image19.wmf"/><Relationship Id="rId41" Type="http://schemas.openxmlformats.org/officeDocument/2006/relationships/oleObject" Target="embeddings/oleObject15.bin"/><Relationship Id="rId40" Type="http://schemas.openxmlformats.org/officeDocument/2006/relationships/image" Target="media/image18.wmf"/><Relationship Id="rId4" Type="http://schemas.microsoft.com/office/2011/relationships/commentsExtended" Target="commentsExtended.xml"/><Relationship Id="rId39" Type="http://schemas.openxmlformats.org/officeDocument/2006/relationships/oleObject" Target="embeddings/oleObject14.bin"/><Relationship Id="rId38" Type="http://schemas.openxmlformats.org/officeDocument/2006/relationships/image" Target="media/image17.wmf"/><Relationship Id="rId37" Type="http://schemas.openxmlformats.org/officeDocument/2006/relationships/oleObject" Target="embeddings/oleObject13.bin"/><Relationship Id="rId36" Type="http://schemas.openxmlformats.org/officeDocument/2006/relationships/image" Target="media/image16.wmf"/><Relationship Id="rId35" Type="http://schemas.openxmlformats.org/officeDocument/2006/relationships/oleObject" Target="embeddings/oleObject12.bin"/><Relationship Id="rId34" Type="http://schemas.openxmlformats.org/officeDocument/2006/relationships/image" Target="media/image15.wmf"/><Relationship Id="rId33" Type="http://schemas.openxmlformats.org/officeDocument/2006/relationships/oleObject" Target="embeddings/oleObject11.bin"/><Relationship Id="rId32" Type="http://schemas.openxmlformats.org/officeDocument/2006/relationships/image" Target="media/image14.wmf"/><Relationship Id="rId31" Type="http://schemas.openxmlformats.org/officeDocument/2006/relationships/oleObject" Target="embeddings/oleObject10.bin"/><Relationship Id="rId30" Type="http://schemas.openxmlformats.org/officeDocument/2006/relationships/image" Target="media/image13.wmf"/><Relationship Id="rId3" Type="http://schemas.openxmlformats.org/officeDocument/2006/relationships/comments" Target="comments.xml"/><Relationship Id="rId29" Type="http://schemas.openxmlformats.org/officeDocument/2006/relationships/oleObject" Target="embeddings/oleObject9.bin"/><Relationship Id="rId28" Type="http://schemas.openxmlformats.org/officeDocument/2006/relationships/image" Target="media/image12.wmf"/><Relationship Id="rId27" Type="http://schemas.openxmlformats.org/officeDocument/2006/relationships/oleObject" Target="embeddings/oleObject8.bin"/><Relationship Id="rId26" Type="http://schemas.openxmlformats.org/officeDocument/2006/relationships/image" Target="media/image11.wmf"/><Relationship Id="rId25" Type="http://schemas.openxmlformats.org/officeDocument/2006/relationships/oleObject" Target="embeddings/oleObject7.bin"/><Relationship Id="rId24" Type="http://schemas.openxmlformats.org/officeDocument/2006/relationships/image" Target="media/image10.wmf"/><Relationship Id="rId23" Type="http://schemas.openxmlformats.org/officeDocument/2006/relationships/oleObject" Target="embeddings/oleObject6.bin"/><Relationship Id="rId22" Type="http://schemas.openxmlformats.org/officeDocument/2006/relationships/image" Target="media/image9.wmf"/><Relationship Id="rId21" Type="http://schemas.openxmlformats.org/officeDocument/2006/relationships/oleObject" Target="embeddings/oleObject5.bin"/><Relationship Id="rId20" Type="http://schemas.openxmlformats.org/officeDocument/2006/relationships/image" Target="media/image8.wmf"/><Relationship Id="rId2" Type="http://schemas.openxmlformats.org/officeDocument/2006/relationships/settings" Target="settings.xml"/><Relationship Id="rId19" Type="http://schemas.openxmlformats.org/officeDocument/2006/relationships/oleObject" Target="embeddings/oleObject4.bin"/><Relationship Id="rId18" Type="http://schemas.openxmlformats.org/officeDocument/2006/relationships/image" Target="media/image7.wmf"/><Relationship Id="rId17" Type="http://schemas.openxmlformats.org/officeDocument/2006/relationships/oleObject" Target="embeddings/oleObject3.bin"/><Relationship Id="rId16" Type="http://schemas.openxmlformats.org/officeDocument/2006/relationships/image" Target="media/image6.wmf"/><Relationship Id="rId152" Type="http://schemas.microsoft.com/office/2011/relationships/people" Target="people.xml"/><Relationship Id="rId151" Type="http://schemas.openxmlformats.org/officeDocument/2006/relationships/fontTable" Target="fontTable.xml"/><Relationship Id="rId150" Type="http://schemas.openxmlformats.org/officeDocument/2006/relationships/customXml" Target="../customXml/item2.xml"/><Relationship Id="rId15" Type="http://schemas.openxmlformats.org/officeDocument/2006/relationships/oleObject" Target="embeddings/oleObject2.bin"/><Relationship Id="rId149" Type="http://schemas.openxmlformats.org/officeDocument/2006/relationships/numbering" Target="numbering.xml"/><Relationship Id="rId148" Type="http://schemas.openxmlformats.org/officeDocument/2006/relationships/customXml" Target="../customXml/item1.xml"/><Relationship Id="rId147" Type="http://schemas.openxmlformats.org/officeDocument/2006/relationships/image" Target="media/image88.png"/><Relationship Id="rId146" Type="http://schemas.openxmlformats.org/officeDocument/2006/relationships/image" Target="media/image87.jpeg"/><Relationship Id="rId145" Type="http://schemas.openxmlformats.org/officeDocument/2006/relationships/image" Target="media/image86.jpeg"/><Relationship Id="rId144" Type="http://schemas.openxmlformats.org/officeDocument/2006/relationships/image" Target="media/image85.jpeg"/><Relationship Id="rId143" Type="http://schemas.openxmlformats.org/officeDocument/2006/relationships/image" Target="media/image84.jpeg"/><Relationship Id="rId142" Type="http://schemas.openxmlformats.org/officeDocument/2006/relationships/image" Target="media/image83.jpeg"/><Relationship Id="rId141" Type="http://schemas.openxmlformats.org/officeDocument/2006/relationships/image" Target="media/image82.jpeg"/><Relationship Id="rId140" Type="http://schemas.openxmlformats.org/officeDocument/2006/relationships/image" Target="media/image81.jpeg"/><Relationship Id="rId14" Type="http://schemas.openxmlformats.org/officeDocument/2006/relationships/image" Target="media/image5.png"/><Relationship Id="rId139" Type="http://schemas.openxmlformats.org/officeDocument/2006/relationships/image" Target="media/image80.png"/><Relationship Id="rId138" Type="http://schemas.openxmlformats.org/officeDocument/2006/relationships/image" Target="media/image79.emf"/><Relationship Id="rId137" Type="http://schemas.openxmlformats.org/officeDocument/2006/relationships/oleObject" Target="embeddings/oleObject51.bin"/><Relationship Id="rId136" Type="http://schemas.openxmlformats.org/officeDocument/2006/relationships/image" Target="media/image78.jpeg"/><Relationship Id="rId135" Type="http://schemas.openxmlformats.org/officeDocument/2006/relationships/image" Target="media/image77.jpeg"/><Relationship Id="rId134" Type="http://schemas.openxmlformats.org/officeDocument/2006/relationships/image" Target="media/image76.jpeg"/><Relationship Id="rId133" Type="http://schemas.openxmlformats.org/officeDocument/2006/relationships/image" Target="media/image75.jpeg"/><Relationship Id="rId132" Type="http://schemas.openxmlformats.org/officeDocument/2006/relationships/image" Target="media/image74.jpeg"/><Relationship Id="rId131" Type="http://schemas.openxmlformats.org/officeDocument/2006/relationships/image" Target="media/image73.jpeg"/><Relationship Id="rId130" Type="http://schemas.openxmlformats.org/officeDocument/2006/relationships/image" Target="media/image72.jpeg"/><Relationship Id="rId13" Type="http://schemas.openxmlformats.org/officeDocument/2006/relationships/image" Target="media/image4.emf"/><Relationship Id="rId129" Type="http://schemas.openxmlformats.org/officeDocument/2006/relationships/image" Target="media/image71.jpeg"/><Relationship Id="rId128" Type="http://schemas.openxmlformats.org/officeDocument/2006/relationships/image" Target="media/image70.jpeg"/><Relationship Id="rId127" Type="http://schemas.openxmlformats.org/officeDocument/2006/relationships/image" Target="media/image69.jpeg"/><Relationship Id="rId126" Type="http://schemas.openxmlformats.org/officeDocument/2006/relationships/image" Target="media/image68.png"/><Relationship Id="rId125" Type="http://schemas.openxmlformats.org/officeDocument/2006/relationships/image" Target="media/image67.png"/><Relationship Id="rId124" Type="http://schemas.openxmlformats.org/officeDocument/2006/relationships/image" Target="media/image66.png"/><Relationship Id="rId123" Type="http://schemas.openxmlformats.org/officeDocument/2006/relationships/image" Target="media/image65.png"/><Relationship Id="rId122" Type="http://schemas.openxmlformats.org/officeDocument/2006/relationships/image" Target="media/image64.png"/><Relationship Id="rId121" Type="http://schemas.openxmlformats.org/officeDocument/2006/relationships/image" Target="media/image63.png"/><Relationship Id="rId120" Type="http://schemas.openxmlformats.org/officeDocument/2006/relationships/image" Target="media/image62.emf"/><Relationship Id="rId12" Type="http://schemas.openxmlformats.org/officeDocument/2006/relationships/oleObject" Target="embeddings/oleObject1.bin"/><Relationship Id="rId119" Type="http://schemas.openxmlformats.org/officeDocument/2006/relationships/oleObject" Target="embeddings/oleObject50.bin"/><Relationship Id="rId118" Type="http://schemas.openxmlformats.org/officeDocument/2006/relationships/image" Target="media/image61.wmf"/><Relationship Id="rId117" Type="http://schemas.openxmlformats.org/officeDocument/2006/relationships/oleObject" Target="embeddings/oleObject49.bin"/><Relationship Id="rId116" Type="http://schemas.openxmlformats.org/officeDocument/2006/relationships/image" Target="media/image60.png"/><Relationship Id="rId115" Type="http://schemas.openxmlformats.org/officeDocument/2006/relationships/image" Target="media/image59.png"/><Relationship Id="rId114" Type="http://schemas.openxmlformats.org/officeDocument/2006/relationships/image" Target="media/image58.png"/><Relationship Id="rId113" Type="http://schemas.openxmlformats.org/officeDocument/2006/relationships/image" Target="media/image57.emf"/><Relationship Id="rId112" Type="http://schemas.openxmlformats.org/officeDocument/2006/relationships/oleObject" Target="embeddings/oleObject48.bin"/><Relationship Id="rId111" Type="http://schemas.openxmlformats.org/officeDocument/2006/relationships/image" Target="media/image56.png"/><Relationship Id="rId110" Type="http://schemas.openxmlformats.org/officeDocument/2006/relationships/image" Target="media/image55.emf"/><Relationship Id="rId11" Type="http://schemas.openxmlformats.org/officeDocument/2006/relationships/image" Target="media/image3.jpeg"/><Relationship Id="rId109" Type="http://schemas.openxmlformats.org/officeDocument/2006/relationships/oleObject" Target="embeddings/oleObject47.bin"/><Relationship Id="rId108" Type="http://schemas.openxmlformats.org/officeDocument/2006/relationships/image" Target="media/image54.png"/><Relationship Id="rId107" Type="http://schemas.openxmlformats.org/officeDocument/2006/relationships/image" Target="media/image53.emf"/><Relationship Id="rId106" Type="http://schemas.openxmlformats.org/officeDocument/2006/relationships/oleObject" Target="embeddings/oleObject46.bin"/><Relationship Id="rId105" Type="http://schemas.openxmlformats.org/officeDocument/2006/relationships/image" Target="media/image52.wmf"/><Relationship Id="rId104" Type="http://schemas.openxmlformats.org/officeDocument/2006/relationships/oleObject" Target="embeddings/oleObject45.bin"/><Relationship Id="rId103" Type="http://schemas.openxmlformats.org/officeDocument/2006/relationships/image" Target="media/image51.wmf"/><Relationship Id="rId102" Type="http://schemas.openxmlformats.org/officeDocument/2006/relationships/oleObject" Target="embeddings/oleObject44.bin"/><Relationship Id="rId101" Type="http://schemas.openxmlformats.org/officeDocument/2006/relationships/image" Target="media/image50.wmf"/><Relationship Id="rId100" Type="http://schemas.openxmlformats.org/officeDocument/2006/relationships/oleObject" Target="embeddings/oleObject43.bin"/><Relationship Id="rId10" Type="http://schemas.openxmlformats.org/officeDocument/2006/relationships/theme" Target="theme/theme1.xml"/><Relationship Id="rId1" Type="http://schemas.openxmlformats.org/officeDocument/2006/relationships/styles" Target="styles.xml"/></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DPI\Desktop\Word%20templates\sustainability-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512D1C7-170F-4441-84AD-6CF3B1F81C28}">
  <ds:schemaRefs/>
</ds:datastoreItem>
</file>

<file path=docProps/app.xml><?xml version="1.0" encoding="utf-8"?>
<Properties xmlns="http://schemas.openxmlformats.org/officeDocument/2006/extended-properties" xmlns:vt="http://schemas.openxmlformats.org/officeDocument/2006/docPropsVTypes">
  <Template>sustainability-template.dot</Template>
  <Pages>21</Pages>
  <Words>6824</Words>
  <Characters>35691</Characters>
  <Lines>1019</Lines>
  <Paragraphs>616</Paragraphs>
  <TotalTime>415</TotalTime>
  <ScaleCrop>false</ScaleCrop>
  <LinksUpToDate>false</LinksUpToDate>
  <CharactersWithSpaces>41899</CharactersWithSpaces>
  <Application>WPS Office_11.2.0.9327_F1E327BC-269C-435d-A152-05C5408002CA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2020-05-08T14:38:00Z</dcterms:created>
  <dc:creator>MDPI</dc:creator>
  <cp:lastModifiedBy>Charlie</cp:lastModifiedBy>
  <cp:lastPrinted>2020-04-24T10:02:00Z</cp:lastPrinted>
  <dcterms:modified xsi:type="dcterms:W3CDTF">2020-05-11T11:56:14Z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2057-11.2.0.9327</vt:lpwstr>
  </property>
</Properties>
</file>